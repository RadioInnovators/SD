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7829BDC1" w:rsidR="008051DE" w:rsidRDefault="00F73179" w:rsidP="008051DE">
      <w:pPr>
        <w:spacing w:after="0" w:line="280" w:lineRule="atLeast"/>
        <w:jc w:val="center"/>
      </w:pPr>
      <w:r>
        <w:rPr>
          <w:highlight w:val="yellow"/>
        </w:rPr>
        <w:t>April</w:t>
      </w:r>
      <w:r w:rsidR="0011423F">
        <w:rPr>
          <w:highlight w:val="yellow"/>
        </w:rPr>
        <w:t xml:space="preserve"> 2</w:t>
      </w:r>
      <w:r>
        <w:rPr>
          <w:highlight w:val="yellow"/>
        </w:rPr>
        <w:t>6</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0F269B" w:rsidRDefault="000F269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0F269B" w:rsidRDefault="000F269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0F269B"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0F269B">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0F269B">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0F269B">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0F269B">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0F269B">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0F269B">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0F269B">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0F269B">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0F269B">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0F269B">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0F269B">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0F269B">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0F269B">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0F269B">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0F269B">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0F269B">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0F269B">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0F269B">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0F269B">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0F269B"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0F269B"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0F269B"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0F269B"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0F269B"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0F269B"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0F269B"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17EDDEF4" w14:textId="515E999E" w:rsidR="00364F0E" w:rsidRDefault="001E39F7" w:rsidP="00364F0E">
      <w:pPr>
        <w:pStyle w:val="Heading3"/>
        <w:numPr>
          <w:ilvl w:val="0"/>
          <w:numId w:val="0"/>
        </w:numPr>
      </w:pPr>
      <w:bookmarkStart w:id="48" w:name="_Toc383898556"/>
      <w:r>
        <w:t>3.2.4</w:t>
      </w:r>
      <w:r w:rsidR="00364F0E">
        <w:tab/>
      </w:r>
      <w:r>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Up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This parameter of the DDS Compiler dictates the frequency resolution of the sinusoidal wave generated wherethe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2908BFF0" w14:textId="2306F1FE" w:rsidR="00D377A6" w:rsidRDefault="00D377A6" w:rsidP="00ED15EB">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5C7E50D3" w14:textId="77777777" w:rsidR="00ED15EB" w:rsidRPr="00ED15EB" w:rsidRDefault="00ED15EB" w:rsidP="00ED15EB">
      <w:pPr>
        <w:widowControl/>
        <w:overflowPunct/>
        <w:autoSpaceDE/>
        <w:autoSpaceDN/>
        <w:adjustRightInd/>
        <w:spacing w:after="0"/>
        <w:jc w:val="left"/>
        <w:textAlignment w:val="auto"/>
        <w:rPr>
          <w:rFonts w:ascii="Calibri" w:hAnsi="Calibri"/>
          <w:color w:val="000000"/>
          <w:szCs w:val="22"/>
        </w:rPr>
      </w:pPr>
    </w:p>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485A76E5" w:rsidR="001E39F7" w:rsidRDefault="001E39F7" w:rsidP="001E39F7">
      <w:pPr>
        <w:pStyle w:val="Heading3"/>
        <w:numPr>
          <w:ilvl w:val="0"/>
          <w:numId w:val="0"/>
        </w:numPr>
      </w:pPr>
      <w:bookmarkStart w:id="49" w:name="_Toc383898557"/>
      <w:r>
        <w:t>3.2.5</w:t>
      </w:r>
      <w:r>
        <w:tab/>
        <w:t>AWGN Channel</w:t>
      </w:r>
      <w:bookmarkEnd w:id="49"/>
    </w:p>
    <w:p w14:paraId="48139F35" w14:textId="39D22568"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the four registers. The Figure #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01796FA3" w14:textId="77777777" w:rsidR="00D032DE" w:rsidRDefault="00D032DE" w:rsidP="000C4B31">
      <w:pPr>
        <w:rPr>
          <w:noProof/>
        </w:rPr>
      </w:pPr>
    </w:p>
    <w:p w14:paraId="3D4F5F6A" w14:textId="6A72169A" w:rsidR="000C4B31" w:rsidRDefault="00D032DE" w:rsidP="00D032DE">
      <w:pPr>
        <w:jc w:val="center"/>
      </w:pPr>
      <w:r>
        <w:rPr>
          <w:noProof/>
        </w:rPr>
        <w:drawing>
          <wp:inline distT="0" distB="0" distL="0" distR="0" wp14:anchorId="35DA02A3" wp14:editId="3059D627">
            <wp:extent cx="3760337" cy="239814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2D2A0002" w14:textId="77777777" w:rsidR="00D032DE" w:rsidRPr="00D032DE" w:rsidRDefault="00D032DE" w:rsidP="00D032DE">
      <w:pPr>
        <w:widowControl/>
        <w:overflowPunct/>
        <w:autoSpaceDE/>
        <w:autoSpaceDN/>
        <w:adjustRightInd/>
        <w:spacing w:after="0"/>
        <w:jc w:val="center"/>
        <w:textAlignment w:val="auto"/>
        <w:rPr>
          <w:color w:val="000000"/>
          <w:szCs w:val="22"/>
        </w:rPr>
      </w:pPr>
      <w:r w:rsidRPr="00D032DE">
        <w:rPr>
          <w:color w:val="000000"/>
          <w:szCs w:val="22"/>
        </w:rPr>
        <w:t>Figure #: Block diagram of the LFSR module provided by Digi-Key</w:t>
      </w:r>
    </w:p>
    <w:p w14:paraId="52778BB9" w14:textId="77777777" w:rsidR="00D032DE" w:rsidRDefault="00D032DE" w:rsidP="00D032DE">
      <w:pPr>
        <w:widowControl/>
        <w:overflowPunct/>
        <w:autoSpaceDE/>
        <w:autoSpaceDN/>
        <w:adjustRightInd/>
        <w:spacing w:after="0"/>
        <w:jc w:val="left"/>
        <w:textAlignment w:val="auto"/>
        <w:rPr>
          <w:rFonts w:ascii="Calibri" w:hAnsi="Calibri"/>
          <w:color w:val="000000"/>
          <w:szCs w:val="22"/>
        </w:rPr>
      </w:pPr>
    </w:p>
    <w:p w14:paraId="165EEB5A" w14:textId="46D280A7"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#+1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6B918193" w14:textId="1CE5F603"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4824CC67" w14:textId="730B689A"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noProof/>
          <w:color w:val="000000"/>
          <w:szCs w:val="22"/>
        </w:rPr>
        <mc:AlternateContent>
          <mc:Choice Requires="wps">
            <w:drawing>
              <wp:anchor distT="45720" distB="45720" distL="114300" distR="114300" simplePos="0" relativeHeight="251662336" behindDoc="0" locked="0" layoutInCell="1" allowOverlap="1" wp14:anchorId="3D202B97" wp14:editId="523BAB66">
                <wp:simplePos x="0" y="0"/>
                <wp:positionH relativeFrom="column">
                  <wp:posOffset>3182045</wp:posOffset>
                </wp:positionH>
                <wp:positionV relativeFrom="paragraph">
                  <wp:posOffset>2063330</wp:posOffset>
                </wp:positionV>
                <wp:extent cx="422275" cy="301625"/>
                <wp:effectExtent l="0" t="0" r="1587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solidFill>
                          <a:srgbClr val="FFFFFF"/>
                        </a:solidFill>
                        <a:ln w="9525">
                          <a:solidFill>
                            <a:srgbClr val="000000"/>
                          </a:solidFill>
                          <a:miter lim="800000"/>
                          <a:headEnd/>
                          <a:tailEnd/>
                        </a:ln>
                      </wps:spPr>
                      <wps:txbx>
                        <w:txbxContent>
                          <w:p w14:paraId="4FC15AF0" w14:textId="77777777" w:rsidR="000F269B" w:rsidRDefault="000F269B" w:rsidP="00D032DE">
                            <w: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2B97" id="Text Box 2" o:spid="_x0000_s1027" type="#_x0000_t202" style="position:absolute;margin-left:250.55pt;margin-top:162.45pt;width:33.25pt;height:2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">
                <v:textbox>
                  <w:txbxContent>
                    <w:p w14:paraId="4FC15AF0" w14:textId="77777777" w:rsidR="000F269B" w:rsidRDefault="000F269B" w:rsidP="00D032DE">
                      <w:r>
                        <w:t>top</w:t>
                      </w:r>
                    </w:p>
                  </w:txbxContent>
                </v:textbox>
              </v:shape>
            </w:pict>
          </mc:Fallback>
        </mc:AlternateContent>
      </w:r>
      <w:r w:rsidRPr="00D032DE">
        <w:rPr>
          <w:rFonts w:ascii="Calibri" w:hAnsi="Calibri"/>
          <w:noProof/>
          <w:color w:val="000000"/>
          <w:szCs w:val="22"/>
        </w:rPr>
        <w:drawing>
          <wp:inline distT="0" distB="0" distL="0" distR="0" wp14:anchorId="3CD8C37C" wp14:editId="6FE93C7B">
            <wp:extent cx="5443268" cy="2233930"/>
            <wp:effectExtent l="0" t="0" r="5080" b="0"/>
            <wp:docPr id="37" name="Picture 37"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46C269C1" w14:textId="77777777"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2ABC6F0C" w14:textId="651B4A1D" w:rsidR="00D032DE" w:rsidRDefault="00D032DE" w:rsidP="00D032DE">
      <w:r w:rsidRPr="00D032DE">
        <w:rPr>
          <w:noProof/>
          <w:color w:val="000000"/>
          <w:szCs w:val="22"/>
        </w:rPr>
        <mc:AlternateContent>
          <mc:Choice Requires="wps">
            <w:drawing>
              <wp:anchor distT="45720" distB="45720" distL="114300" distR="114300" simplePos="0" relativeHeight="251664384" behindDoc="0" locked="0" layoutInCell="1" allowOverlap="1" wp14:anchorId="3B6C6684" wp14:editId="584D3191">
                <wp:simplePos x="0" y="0"/>
                <wp:positionH relativeFrom="column">
                  <wp:posOffset>3139800</wp:posOffset>
                </wp:positionH>
                <wp:positionV relativeFrom="paragraph">
                  <wp:posOffset>1945999</wp:posOffset>
                </wp:positionV>
                <wp:extent cx="655607" cy="301625"/>
                <wp:effectExtent l="0" t="0" r="11430"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01625"/>
                        </a:xfrm>
                        <a:prstGeom prst="rect">
                          <a:avLst/>
                        </a:prstGeom>
                        <a:solidFill>
                          <a:srgbClr val="FFFFFF"/>
                        </a:solidFill>
                        <a:ln w="9525">
                          <a:solidFill>
                            <a:srgbClr val="000000"/>
                          </a:solidFill>
                          <a:miter lim="800000"/>
                          <a:headEnd/>
                          <a:tailEnd/>
                        </a:ln>
                      </wps:spPr>
                      <wps:txbx>
                        <w:txbxContent>
                          <w:p w14:paraId="2A34D4E8" w14:textId="236C0AC5" w:rsidR="000F269B" w:rsidRDefault="000F269B" w:rsidP="00D032DE">
                            <w: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684" id="_x0000_s1028" type="#_x0000_t202" style="position:absolute;left:0;text-align:left;margin-left:247.25pt;margin-top:153.25pt;width:51.6pt;height:23.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">
                <v:textbox>
                  <w:txbxContent>
                    <w:p w14:paraId="2A34D4E8" w14:textId="236C0AC5" w:rsidR="000F269B" w:rsidRDefault="000F269B" w:rsidP="00D032DE">
                      <w:r>
                        <w:t>bottom</w:t>
                      </w:r>
                    </w:p>
                  </w:txbxContent>
                </v:textbox>
              </v:shape>
            </w:pict>
          </mc:Fallback>
        </mc:AlternateContent>
      </w:r>
      <w:r w:rsidRPr="00D032DE">
        <w:rPr>
          <w:rFonts w:ascii="Calibri" w:hAnsi="Calibri"/>
          <w:noProof/>
          <w:color w:val="000000"/>
          <w:szCs w:val="22"/>
        </w:rPr>
        <w:drawing>
          <wp:inline distT="0" distB="0" distL="0" distR="0" wp14:anchorId="62D0491B" wp14:editId="651C025A">
            <wp:extent cx="5443220" cy="2130425"/>
            <wp:effectExtent l="0" t="0" r="5080" b="3175"/>
            <wp:docPr id="36" name="Picture 36"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C0B4E0A" w14:textId="46024D06"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Figure #+1: Gaussian noise obtained using the </w:t>
      </w:r>
      <w:r>
        <w:rPr>
          <w:color w:val="000000"/>
          <w:szCs w:val="22"/>
        </w:rPr>
        <w:t>LFSR_plus.v module using ISIM (top</w:t>
      </w:r>
      <w:r w:rsidRPr="00D032DE">
        <w:rPr>
          <w:color w:val="000000"/>
          <w:szCs w:val="22"/>
        </w:rPr>
        <w:t>); Histogram of the generated AWGN</w:t>
      </w:r>
      <w:r>
        <w:rPr>
          <w:color w:val="000000"/>
          <w:szCs w:val="22"/>
        </w:rPr>
        <w:t xml:space="preserve"> (bottom)</w:t>
      </w:r>
    </w:p>
    <w:p w14:paraId="54E6FE39" w14:textId="5844E7C2"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p>
    <w:p w14:paraId="7BDFD478" w14:textId="536985E1"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Outputting the Gaussian noise to the DAC, yielded an unexpected histogram. While the signal generated seemed to be Gaussian, the histogram obtained by the Electronics Analyzer, under a voltage range of -1.35 - 1.65. With the distribution not completely Gaussian, led to recalculation of the SNR using the actual analog values of the AWGN signal. Figure #+2 illustrates the AWGN signal and the distribution of the AWGN signal</w:t>
      </w:r>
    </w:p>
    <w:p w14:paraId="3D1B8398" w14:textId="77777777" w:rsidR="00D032DE" w:rsidRDefault="00D032DE" w:rsidP="00D032DE"/>
    <w:p w14:paraId="3CB3A9A6" w14:textId="77777777" w:rsidR="00D032DE" w:rsidRDefault="00D032DE" w:rsidP="00D032DE"/>
    <w:p w14:paraId="53801015" w14:textId="421D9975" w:rsidR="00D032DE" w:rsidRPr="00972811" w:rsidRDefault="00D032DE" w:rsidP="00972811">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lastRenderedPageBreak/>
        <w:t>Figure #+2: Gaussian noise obtained using the LFSR_plus.v module and converted in analog using the Pmod DA</w:t>
      </w:r>
      <w:r>
        <w:rPr>
          <w:rFonts w:ascii="Calibri" w:hAnsi="Calibri"/>
          <w:color w:val="000000"/>
          <w:szCs w:val="22"/>
        </w:rPr>
        <w:t xml:space="preserve">C </w:t>
      </w:r>
      <w:r w:rsidRPr="00D032DE">
        <w:rPr>
          <w:rFonts w:ascii="Calibri" w:hAnsi="Calibri"/>
          <w:color w:val="000000"/>
          <w:szCs w:val="22"/>
        </w:rPr>
        <w:t>(a); Histogram of the generated AWGN</w:t>
      </w:r>
    </w:p>
    <w:p w14:paraId="0D48160D" w14:textId="1F94741D" w:rsidR="001E39F7" w:rsidRDefault="001E39F7" w:rsidP="001E39F7">
      <w:pPr>
        <w:pStyle w:val="Heading3"/>
        <w:numPr>
          <w:ilvl w:val="0"/>
          <w:numId w:val="0"/>
        </w:numPr>
      </w:pPr>
      <w:bookmarkStart w:id="50" w:name="_Toc383898558"/>
      <w:r>
        <w:t>3.2.6</w:t>
      </w:r>
      <w:r>
        <w:tab/>
        <w:t>FEC-BPSK Demodulator: Carrier, Timing, Data Recovery &amp; Soft-decision Encoding</w:t>
      </w:r>
      <w:bookmarkEnd w:id="50"/>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5EFEFDE0" w:rsidR="002A2404" w:rsidRDefault="00972811" w:rsidP="004B4811">
      <w:pPr>
        <w:rPr>
          <w:b/>
        </w:rPr>
      </w:pPr>
      <w:r>
        <w:rPr>
          <w:b/>
        </w:rPr>
        <w:t>Early Late Gate Hardware Implementation</w:t>
      </w:r>
    </w:p>
    <w:p w14:paraId="0494E417" w14:textId="30CB103E" w:rsidR="00972811" w:rsidRDefault="00025574" w:rsidP="0036270F">
      <w:pPr>
        <w:jc w:val="center"/>
      </w:pPr>
      <w:r>
        <w:rPr>
          <w:noProof/>
        </w:rPr>
        <w:drawing>
          <wp:inline distT="0" distB="0" distL="0" distR="0" wp14:anchorId="793AECB7" wp14:editId="1FD169FD">
            <wp:extent cx="5943600" cy="2814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14955"/>
                    </a:xfrm>
                    <a:prstGeom prst="rect">
                      <a:avLst/>
                    </a:prstGeom>
                  </pic:spPr>
                </pic:pic>
              </a:graphicData>
            </a:graphic>
          </wp:inline>
        </w:drawing>
      </w:r>
    </w:p>
    <w:p w14:paraId="3FDBD2A5" w14:textId="147FF4CB" w:rsidR="00025574" w:rsidRPr="00025574" w:rsidRDefault="00025574" w:rsidP="00025574">
      <w:pPr>
        <w:jc w:val="center"/>
        <w:rPr>
          <w:color w:val="000000"/>
          <w:szCs w:val="22"/>
        </w:rPr>
      </w:pPr>
      <w:r w:rsidRPr="00025574">
        <w:rPr>
          <w:color w:val="000000"/>
          <w:szCs w:val="22"/>
        </w:rPr>
        <w:t>Figure #-1: Early Late Gate block diagram in Verilog</w:t>
      </w:r>
    </w:p>
    <w:p w14:paraId="2B714561" w14:textId="3F0903C4" w:rsidR="00025574" w:rsidRPr="00AE4941" w:rsidRDefault="00025574" w:rsidP="00AE4941">
      <w:pPr>
        <w:widowControl/>
        <w:overflowPunct/>
        <w:autoSpaceDE/>
        <w:autoSpaceDN/>
        <w:adjustRightInd/>
        <w:spacing w:after="0"/>
        <w:jc w:val="left"/>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0F269B">
        <w:rPr>
          <w:color w:val="000000"/>
          <w:szCs w:val="22"/>
        </w:rPr>
        <w:t xml:space="preserve"> and can be summarized in by Figure #-1</w:t>
      </w:r>
      <w:r w:rsidRPr="00025574">
        <w:rPr>
          <w:color w:val="000000"/>
          <w:szCs w:val="22"/>
        </w:rPr>
        <w:t>. Two branches are implemented to recover the clock, a Late branch and an Early branch to recover the clock</w:t>
      </w:r>
      <w:r w:rsidR="000F269B">
        <w:rPr>
          <w:color w:val="000000"/>
          <w:szCs w:val="22"/>
        </w:rPr>
        <w:t xml:space="preserve"> by subtracting the energy accumulated over a period of time</w:t>
      </w:r>
      <w:r w:rsidRPr="00025574">
        <w:rPr>
          <w:color w:val="000000"/>
          <w:szCs w:val="22"/>
        </w:rPr>
        <w:t>.</w:t>
      </w:r>
      <w:r w:rsidR="000F269B">
        <w:rPr>
          <w:color w:val="000000"/>
          <w:szCs w:val="22"/>
        </w:rPr>
        <w:t>T</w:t>
      </w:r>
      <w:r w:rsidRPr="00025574">
        <w:rPr>
          <w:color w:val="000000"/>
          <w:szCs w:val="22"/>
        </w:rPr>
        <w:t xml:space="preserve">he modules used in the Early Late gate module, all of the modules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lastRenderedPageBreak/>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Late branch. Figure # shows the output of the integrate module</w:t>
      </w:r>
      <w:r w:rsidR="00AE4941" w:rsidRPr="000D4CAB">
        <w:rPr>
          <w:color w:val="000000"/>
          <w:szCs w:val="22"/>
        </w:rPr>
        <w:t>. ISIM and Matlab were used to illustrate the designed outcomes of the demodulator for the following figures</w:t>
      </w:r>
      <w:r w:rsidRPr="000D4CAB">
        <w:rPr>
          <w:color w:val="000000"/>
          <w:szCs w:val="22"/>
        </w:rPr>
        <w:t xml:space="preserve">. At the AbsValue modules, the absolute value of the input signal is taken and using the </w:t>
      </w:r>
      <w:r w:rsidRPr="000D4CAB">
        <w:rPr>
          <w:i/>
          <w:iCs/>
          <w:color w:val="000000"/>
          <w:szCs w:val="22"/>
        </w:rPr>
        <w:t>clk_out</w:t>
      </w:r>
      <w:r w:rsidRPr="000D4CAB">
        <w:rPr>
          <w:color w:val="000000"/>
          <w:szCs w:val="22"/>
        </w:rPr>
        <w:t xml:space="preserve"> signal is sampled at a rate of 1200 Hz</w:t>
      </w:r>
      <w:r w:rsidR="000F269B" w:rsidRPr="000D4CAB">
        <w:rPr>
          <w:color w:val="000000"/>
          <w:szCs w:val="22"/>
        </w:rPr>
        <w:t xml:space="preserve"> (which inherently samples &amp; holds the value)</w:t>
      </w:r>
      <w:r w:rsidRPr="000D4CAB">
        <w:rPr>
          <w:color w:val="000000"/>
          <w:szCs w:val="22"/>
        </w:rPr>
        <w:t xml:space="preserve"> and can be observed in Figure #+1. In the SUMMER block, the Late branch is subtracted from the Early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0D4CAB">
        <w:rPr>
          <w:color w:val="000000"/>
          <w:szCs w:val="22"/>
        </w:rPr>
        <w:t>. With the difference equation shown in Eq. # the coefficients were obtained and shown in Table #. As for the output of the PID filter, Figure #+2 shows those results.</w:t>
      </w:r>
      <w:r w:rsidR="000F269B" w:rsidRPr="000D4CAB">
        <w:rPr>
          <w:color w:val="000000"/>
          <w:szCs w:val="22"/>
        </w:rPr>
        <w:t xml:space="preserve"> Being a closed loop system, the controller needs to always adjust for the output clock, this is the explanation for the error signal going up and down in Figure #+1.</w:t>
      </w:r>
    </w:p>
    <w:p w14:paraId="7D0FDF1E" w14:textId="77777777" w:rsidR="00025574" w:rsidRDefault="00025574" w:rsidP="00025574">
      <w:pPr>
        <w:jc w:val="left"/>
        <w:rPr>
          <w:rFonts w:ascii="Calibri" w:hAnsi="Calibri"/>
          <w:noProof/>
          <w:color w:val="000000"/>
          <w:szCs w:val="22"/>
        </w:rPr>
      </w:pPr>
    </w:p>
    <w:p w14:paraId="520D57F2" w14:textId="77777777" w:rsidR="000D4CAB" w:rsidRDefault="000D4CAB" w:rsidP="0036270F">
      <w:pPr>
        <w:jc w:val="center"/>
        <w:rPr>
          <w:rFonts w:ascii="Calibri" w:hAnsi="Calibri"/>
          <w:noProof/>
          <w:color w:val="000000"/>
          <w:szCs w:val="22"/>
        </w:rPr>
      </w:pPr>
    </w:p>
    <w:p w14:paraId="5AB68977" w14:textId="1DD49773" w:rsidR="00025574" w:rsidRPr="00025574" w:rsidRDefault="000D4CAB" w:rsidP="002C1177">
      <w:pPr>
        <w:jc w:val="center"/>
        <w:rPr>
          <w:rFonts w:ascii="Calibri" w:hAnsi="Calibri"/>
          <w:noProof/>
          <w:color w:val="000000"/>
          <w:szCs w:val="22"/>
        </w:rPr>
      </w:pPr>
      <w:r w:rsidRPr="000D4CAB">
        <w:rPr>
          <w:rFonts w:ascii="Calibri" w:hAnsi="Calibri"/>
          <w:noProof/>
          <w:color w:val="000000"/>
          <w:szCs w:val="22"/>
        </w:rPr>
        <w:drawing>
          <wp:inline distT="0" distB="0" distL="0" distR="0" wp14:anchorId="455AAA45" wp14:editId="59188C8B">
            <wp:extent cx="2724150" cy="1429192"/>
            <wp:effectExtent l="0" t="0" r="0" b="0"/>
            <wp:docPr id="50" name="Picture 50"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7650" r="7371"/>
                    <a:stretch/>
                  </pic:blipFill>
                  <pic:spPr bwMode="auto">
                    <a:xfrm>
                      <a:off x="0" y="0"/>
                      <a:ext cx="2733371" cy="1434029"/>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03F26A54" wp14:editId="11C700C5">
            <wp:extent cx="2777356" cy="1414737"/>
            <wp:effectExtent l="0" t="0" r="4445" b="0"/>
            <wp:docPr id="51" name="Picture 51"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7453" r="5023"/>
                    <a:stretch/>
                  </pic:blipFill>
                  <pic:spPr bwMode="auto">
                    <a:xfrm>
                      <a:off x="0" y="0"/>
                      <a:ext cx="2790813" cy="1421592"/>
                    </a:xfrm>
                    <a:prstGeom prst="rect">
                      <a:avLst/>
                    </a:prstGeom>
                    <a:noFill/>
                    <a:ln>
                      <a:noFill/>
                    </a:ln>
                    <a:extLst>
                      <a:ext uri="{53640926-AAD7-44D8-BBD7-CCE9431645EC}">
                        <a14:shadowObscured xmlns:a14="http://schemas.microsoft.com/office/drawing/2010/main"/>
                      </a:ext>
                    </a:extLst>
                  </pic:spPr>
                </pic:pic>
              </a:graphicData>
            </a:graphic>
          </wp:inline>
        </w:drawing>
      </w:r>
    </w:p>
    <w:p w14:paraId="589A3D39" w14:textId="75603217" w:rsidR="003A1850" w:rsidRPr="000D4CAB" w:rsidRDefault="00025574" w:rsidP="000F269B">
      <w:pPr>
        <w:jc w:val="center"/>
        <w:rPr>
          <w:color w:val="000000"/>
          <w:szCs w:val="22"/>
        </w:rPr>
      </w:pPr>
      <w:r w:rsidRPr="000D4CAB">
        <w:rPr>
          <w:color w:val="000000"/>
          <w:szCs w:val="22"/>
        </w:rPr>
        <w:t>Figure #: Early and Late integrator output</w:t>
      </w:r>
      <w:r w:rsidR="00AE4941" w:rsidRPr="000D4CAB">
        <w:rPr>
          <w:color w:val="000000"/>
          <w:szCs w:val="22"/>
        </w:rPr>
        <w:t xml:space="preserve"> (obtained using Matlab and ISIM)</w:t>
      </w:r>
    </w:p>
    <w:p w14:paraId="386B7FA5" w14:textId="5CCFA414" w:rsidR="003A1850" w:rsidRDefault="00AE4941" w:rsidP="0036270F">
      <w:pPr>
        <w:jc w:val="center"/>
        <w:rPr>
          <w:rFonts w:ascii="Calibri" w:hAnsi="Calibri"/>
          <w:noProof/>
          <w:color w:val="000000"/>
          <w:szCs w:val="22"/>
        </w:rPr>
      </w:pPr>
      <w:r>
        <w:rPr>
          <w:rFonts w:ascii="Calibri" w:hAnsi="Calibri"/>
          <w:noProof/>
          <w:color w:val="000000"/>
          <w:szCs w:val="22"/>
        </w:rPr>
        <w:drawing>
          <wp:inline distT="0" distB="0" distL="0" distR="0" wp14:anchorId="24D66BC2" wp14:editId="50F0B8CF">
            <wp:extent cx="2337758" cy="1221209"/>
            <wp:effectExtent l="0" t="0" r="5715" b="0"/>
            <wp:docPr id="44" name="Picture 4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sidR="003A1850">
        <w:rPr>
          <w:rFonts w:ascii="Calibri" w:hAnsi="Calibri"/>
          <w:noProof/>
          <w:color w:val="000000"/>
          <w:szCs w:val="22"/>
        </w:rPr>
        <w:drawing>
          <wp:inline distT="0" distB="0" distL="0" distR="0" wp14:anchorId="64AE2EE9" wp14:editId="094A9529">
            <wp:extent cx="2363638" cy="1220584"/>
            <wp:effectExtent l="0" t="0" r="0" b="0"/>
            <wp:docPr id="43" name="Picture 43"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3CAC977" w14:textId="7071EB11"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Figure #+1: Early branch and the Late Branch after the sample &amp; hold and absolute value</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6DA89E3B" w14:textId="77777777" w:rsidR="000F269B" w:rsidRPr="000D4CAB" w:rsidRDefault="000F269B" w:rsidP="003A1850">
      <w:pPr>
        <w:widowControl/>
        <w:overflowPunct/>
        <w:autoSpaceDE/>
        <w:autoSpaceDN/>
        <w:adjustRightInd/>
        <w:spacing w:after="0"/>
        <w:jc w:val="center"/>
        <w:textAlignment w:val="auto"/>
        <w:rPr>
          <w:color w:val="000000"/>
          <w:szCs w:val="22"/>
        </w:rPr>
      </w:pPr>
    </w:p>
    <w:p w14:paraId="2FE9140D" w14:textId="78CB21C2" w:rsidR="003A1850" w:rsidRPr="000D4CAB" w:rsidRDefault="003A1850" w:rsidP="000F269B">
      <w:pPr>
        <w:widowControl/>
        <w:overflowPunct/>
        <w:autoSpaceDE/>
        <w:autoSpaceDN/>
        <w:adjustRightInd/>
        <w:spacing w:after="0"/>
        <w:jc w:val="center"/>
        <w:textAlignment w:val="auto"/>
        <w:rPr>
          <w:color w:val="000000"/>
          <w:szCs w:val="22"/>
        </w:rPr>
      </w:pPr>
      <m:oMath>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a</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b</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oMath>
      <w:r w:rsidRPr="000D4CAB">
        <w:rPr>
          <w:color w:val="000000"/>
          <w:szCs w:val="22"/>
        </w:rPr>
        <w:t>(#)</w:t>
      </w:r>
    </w:p>
    <w:p w14:paraId="23DB1813" w14:textId="77777777" w:rsidR="000F269B" w:rsidRPr="000D4CAB" w:rsidRDefault="000F269B" w:rsidP="000F269B">
      <w:pPr>
        <w:widowControl/>
        <w:overflowPunct/>
        <w:autoSpaceDE/>
        <w:autoSpaceDN/>
        <w:adjustRightInd/>
        <w:spacing w:after="0"/>
        <w:jc w:val="center"/>
        <w:textAlignment w:val="auto"/>
        <w:rPr>
          <w:color w:val="000000"/>
          <w:szCs w:val="22"/>
        </w:rPr>
      </w:pPr>
    </w:p>
    <w:p w14:paraId="1F46D4C3"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3A1850" w:rsidRPr="000D4CAB" w14:paraId="7555B7F2"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D031F"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4DA4A3"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b</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1DC1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c</w:t>
            </w:r>
          </w:p>
        </w:tc>
      </w:tr>
      <w:tr w:rsidR="003A1850" w:rsidRPr="000D4CAB" w14:paraId="1746FB6B"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EAB55"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FD5C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96E3D"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w:t>
            </w:r>
          </w:p>
        </w:tc>
      </w:tr>
    </w:tbl>
    <w:p w14:paraId="192808DF"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Table #: Filter coefficients for Eq. #</w:t>
      </w:r>
    </w:p>
    <w:p w14:paraId="10920ECC" w14:textId="77777777" w:rsidR="002C1177" w:rsidRDefault="002C1177" w:rsidP="0036270F">
      <w:pPr>
        <w:jc w:val="center"/>
        <w:rPr>
          <w:noProof/>
        </w:rPr>
      </w:pPr>
    </w:p>
    <w:p w14:paraId="103E3F26" w14:textId="00ABB8E5" w:rsidR="003A1850" w:rsidRDefault="002C1177" w:rsidP="0036270F">
      <w:pPr>
        <w:jc w:val="center"/>
        <w:rPr>
          <w:noProof/>
        </w:rPr>
      </w:pPr>
      <w:r w:rsidRPr="002C1177">
        <w:rPr>
          <w:noProof/>
        </w:rPr>
        <w:lastRenderedPageBreak/>
        <w:drawing>
          <wp:inline distT="0" distB="0" distL="0" distR="0" wp14:anchorId="00C554BB" wp14:editId="0E027D6A">
            <wp:extent cx="5057775" cy="2648950"/>
            <wp:effectExtent l="0" t="0" r="0" b="0"/>
            <wp:docPr id="53" name="Picture 53"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373" r="7502"/>
                    <a:stretch/>
                  </pic:blipFill>
                  <pic:spPr bwMode="auto">
                    <a:xfrm>
                      <a:off x="0" y="0"/>
                      <a:ext cx="5059435"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0B19121C" w14:textId="09D9EEDB"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 xml:space="preserve">Figure #+2: </w:t>
      </w:r>
      <w:r w:rsidR="00AE4941" w:rsidRPr="000D4CAB">
        <w:rPr>
          <w:color w:val="000000"/>
          <w:szCs w:val="22"/>
        </w:rPr>
        <w:t>PID output, regulating the error signal to drive the NCO module (</w:t>
      </w:r>
      <w:r w:rsidR="00AE4941" w:rsidRPr="000D4CAB">
        <w:rPr>
          <w:color w:val="000000"/>
          <w:szCs w:val="22"/>
        </w:rPr>
        <w:t>obtained using Matlab and ISIM</w:t>
      </w:r>
      <w:r w:rsidR="00AE4941" w:rsidRPr="000D4CAB">
        <w:rPr>
          <w:color w:val="000000"/>
          <w:szCs w:val="22"/>
        </w:rPr>
        <w:t>)</w:t>
      </w:r>
    </w:p>
    <w:p w14:paraId="5BD86767" w14:textId="77777777"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w:t>
      </w:r>
    </w:p>
    <w:p w14:paraId="1803D335" w14:textId="13717B9D"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Increment )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converted into bits using Eq #-? And is found to be equal to:</w:t>
      </w:r>
    </w:p>
    <w:p w14:paraId="03A00085" w14:textId="77777777" w:rsidR="00AE4941" w:rsidRPr="000D4CAB" w:rsidRDefault="00AE4941" w:rsidP="003A1850">
      <w:pPr>
        <w:widowControl/>
        <w:overflowPunct/>
        <w:autoSpaceDE/>
        <w:autoSpaceDN/>
        <w:adjustRightInd/>
        <w:spacing w:after="0"/>
        <w:jc w:val="left"/>
        <w:textAlignment w:val="auto"/>
        <w:rPr>
          <w:color w:val="000000"/>
          <w:szCs w:val="22"/>
        </w:rPr>
      </w:pPr>
    </w:p>
    <w:p w14:paraId="65CA443C"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p_inc = 2576980 (#+1)</w:t>
      </w:r>
    </w:p>
    <w:p w14:paraId="43F6982A" w14:textId="77777777" w:rsidR="00AE4941" w:rsidRPr="000D4CAB" w:rsidRDefault="00AE4941" w:rsidP="003A1850">
      <w:pPr>
        <w:widowControl/>
        <w:overflowPunct/>
        <w:autoSpaceDE/>
        <w:autoSpaceDN/>
        <w:adjustRightInd/>
        <w:spacing w:after="0"/>
        <w:jc w:val="center"/>
        <w:textAlignment w:val="auto"/>
        <w:rPr>
          <w:color w:val="000000"/>
          <w:szCs w:val="22"/>
        </w:rPr>
      </w:pPr>
    </w:p>
    <w:p w14:paraId="2957AEBC" w14:textId="3848B8FB" w:rsidR="003A1850" w:rsidRDefault="003A1850" w:rsidP="000D4CAB">
      <w:pPr>
        <w:widowControl/>
        <w:overflowPunct/>
        <w:autoSpaceDE/>
        <w:autoSpaceDN/>
        <w:adjustRightInd/>
        <w:spacing w:after="0"/>
        <w:jc w:val="left"/>
        <w:textAlignment w:val="auto"/>
        <w:rPr>
          <w:color w:val="000000"/>
          <w:szCs w:val="22"/>
        </w:rPr>
      </w:pPr>
      <w:r w:rsidRPr="000D4CAB">
        <w:rPr>
          <w:color w:val="000000"/>
          <w:szCs w:val="22"/>
        </w:rPr>
        <w:t>The output signal</w:t>
      </w:r>
      <w:r w:rsidR="00AE4941" w:rsidRPr="000D4CAB">
        <w:rPr>
          <w:color w:val="000000"/>
          <w:szCs w:val="22"/>
        </w:rPr>
        <w:t xml:space="preserve"> is</w:t>
      </w:r>
      <w:r w:rsidRPr="000D4CAB">
        <w:rPr>
          <w:color w:val="000000"/>
          <w:szCs w:val="22"/>
        </w:rPr>
        <w:t xml:space="preserve"> defined to be eight bits and is sent to the BangBangController which </w:t>
      </w:r>
      <w:r w:rsidR="00AE4941" w:rsidRPr="000D4CAB">
        <w:rPr>
          <w:color w:val="000000"/>
          <w:szCs w:val="22"/>
        </w:rPr>
        <w:t>an on-off controller outputs</w:t>
      </w:r>
      <w:r w:rsidRPr="000D4CAB">
        <w:rPr>
          <w:color w:val="000000"/>
          <w:szCs w:val="22"/>
        </w:rPr>
        <w:t xml:space="preserve"> a zero for any input less than zero and a one </w:t>
      </w:r>
      <w:r w:rsidR="00AE4941" w:rsidRPr="000D4CAB">
        <w:rPr>
          <w:color w:val="000000"/>
          <w:szCs w:val="22"/>
        </w:rPr>
        <w:t>for</w:t>
      </w:r>
      <w:r w:rsidRPr="000D4CAB">
        <w:rPr>
          <w:color w:val="000000"/>
          <w:szCs w:val="22"/>
        </w:rPr>
        <w:t xml:space="preserve"> any input greater than zero. From this set-up, the clock is expected to be extracted and provide the modules at the Early and Late branch a data clock, finally the outpu</w:t>
      </w:r>
      <w:r w:rsidR="000D4CAB">
        <w:rPr>
          <w:color w:val="000000"/>
          <w:szCs w:val="22"/>
        </w:rPr>
        <w:t>t clock is shown in Figure #+3.</w:t>
      </w:r>
    </w:p>
    <w:p w14:paraId="58ED364C" w14:textId="77777777" w:rsidR="000D4CAB" w:rsidRPr="000D4CAB" w:rsidRDefault="000D4CAB" w:rsidP="000D4CAB">
      <w:pPr>
        <w:widowControl/>
        <w:overflowPunct/>
        <w:autoSpaceDE/>
        <w:autoSpaceDN/>
        <w:adjustRightInd/>
        <w:spacing w:after="0"/>
        <w:jc w:val="left"/>
        <w:textAlignment w:val="auto"/>
        <w:rPr>
          <w:color w:val="000000"/>
          <w:szCs w:val="22"/>
        </w:rPr>
      </w:pPr>
    </w:p>
    <w:p w14:paraId="0D490AAF" w14:textId="0AA66DED" w:rsidR="003A1850" w:rsidRDefault="000D4CAB" w:rsidP="0036270F">
      <w:pPr>
        <w:jc w:val="center"/>
      </w:pPr>
      <w:r w:rsidRPr="000D4CAB">
        <w:rPr>
          <w:noProof/>
        </w:rPr>
        <w:drawing>
          <wp:inline distT="0" distB="0" distL="0" distR="0" wp14:anchorId="02CD4BA7" wp14:editId="11098A54">
            <wp:extent cx="5200650" cy="2648952"/>
            <wp:effectExtent l="0" t="0" r="0" b="0"/>
            <wp:docPr id="48" name="Picture 48"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28E69EA" w14:textId="5CE906BA" w:rsidR="003A1850" w:rsidRPr="000D4CAB" w:rsidRDefault="003A1850" w:rsidP="003A1850">
      <w:pPr>
        <w:jc w:val="center"/>
        <w:rPr>
          <w:color w:val="000000"/>
          <w:szCs w:val="22"/>
        </w:rPr>
      </w:pPr>
      <w:r w:rsidRPr="000D4CAB">
        <w:rPr>
          <w:color w:val="000000"/>
          <w:szCs w:val="22"/>
        </w:rPr>
        <w:lastRenderedPageBreak/>
        <w:t>Figure #+3: Recovered clock from the Early Late Gate</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1C6A551F" w14:textId="42305246" w:rsidR="003A1850" w:rsidRPr="003A1850" w:rsidRDefault="003A1850" w:rsidP="003A1850">
      <w:pPr>
        <w:widowControl/>
        <w:overflowPunct/>
        <w:autoSpaceDE/>
        <w:autoSpaceDN/>
        <w:adjustRightInd/>
        <w:spacing w:after="0"/>
        <w:jc w:val="left"/>
        <w:textAlignment w:val="auto"/>
        <w:rPr>
          <w:rFonts w:ascii="Calibri" w:hAnsi="Calibri"/>
          <w:color w:val="000000"/>
          <w:szCs w:val="22"/>
        </w:rPr>
      </w:pPr>
    </w:p>
    <w:p w14:paraId="19D59255" w14:textId="39431C6A" w:rsidR="003A1850" w:rsidRDefault="0036270F" w:rsidP="0036270F">
      <w:pPr>
        <w:jc w:val="center"/>
      </w:pPr>
      <w:r>
        <w:rPr>
          <w:noProof/>
        </w:rPr>
        <w:drawing>
          <wp:inline distT="0" distB="0" distL="0" distR="0" wp14:anchorId="5EA5DB28" wp14:editId="1BD586C5">
            <wp:extent cx="3790950" cy="2143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0950" cy="2143125"/>
                    </a:xfrm>
                    <a:prstGeom prst="rect">
                      <a:avLst/>
                    </a:prstGeom>
                  </pic:spPr>
                </pic:pic>
              </a:graphicData>
            </a:graphic>
          </wp:inline>
        </w:drawing>
      </w:r>
    </w:p>
    <w:p w14:paraId="6AF3267E" w14:textId="7BB00E14" w:rsidR="0036270F" w:rsidRPr="000D4CAB" w:rsidRDefault="0036270F" w:rsidP="0036270F">
      <w:pPr>
        <w:widowControl/>
        <w:overflowPunct/>
        <w:autoSpaceDE/>
        <w:autoSpaceDN/>
        <w:adjustRightInd/>
        <w:spacing w:after="0"/>
        <w:jc w:val="center"/>
        <w:textAlignment w:val="auto"/>
        <w:rPr>
          <w:color w:val="000000"/>
          <w:szCs w:val="22"/>
        </w:rPr>
      </w:pPr>
      <w:r w:rsidRPr="000D4CAB">
        <w:rPr>
          <w:color w:val="000000"/>
          <w:szCs w:val="22"/>
        </w:rPr>
        <w:t>Figure #+4: Recovered clock with demodulated data from the Costas Loop</w:t>
      </w:r>
      <w:r w:rsidR="00AE4941" w:rsidRPr="000D4CAB">
        <w:rPr>
          <w:color w:val="000000"/>
          <w:szCs w:val="22"/>
        </w:rPr>
        <w:t xml:space="preserve"> (</w:t>
      </w:r>
      <w:r w:rsidR="00AE4941" w:rsidRPr="000D4CAB">
        <w:rPr>
          <w:color w:val="000000"/>
          <w:szCs w:val="22"/>
        </w:rPr>
        <w:t>obtained using Matlab and ISIM</w:t>
      </w:r>
      <w:r w:rsidR="00AE4941" w:rsidRPr="000D4CAB">
        <w:rPr>
          <w:color w:val="000000"/>
          <w:szCs w:val="22"/>
        </w:rPr>
        <w:t>)</w:t>
      </w:r>
    </w:p>
    <w:p w14:paraId="000FBB31" w14:textId="77777777" w:rsidR="0036270F" w:rsidRPr="000D4CAB" w:rsidRDefault="0036270F" w:rsidP="0036270F">
      <w:pPr>
        <w:widowControl/>
        <w:overflowPunct/>
        <w:autoSpaceDE/>
        <w:autoSpaceDN/>
        <w:adjustRightInd/>
        <w:spacing w:after="0"/>
        <w:jc w:val="center"/>
        <w:textAlignment w:val="auto"/>
        <w:rPr>
          <w:color w:val="000000"/>
          <w:szCs w:val="22"/>
        </w:rPr>
      </w:pPr>
    </w:p>
    <w:p w14:paraId="699FE2FE" w14:textId="58C18776" w:rsidR="0036270F" w:rsidRPr="000D4CAB" w:rsidRDefault="0036270F" w:rsidP="0036270F">
      <w:pPr>
        <w:widowControl/>
        <w:overflowPunct/>
        <w:autoSpaceDE/>
        <w:autoSpaceDN/>
        <w:adjustRightInd/>
        <w:spacing w:after="0"/>
        <w:jc w:val="left"/>
        <w:textAlignment w:val="auto"/>
        <w:rPr>
          <w:color w:val="000000"/>
          <w:szCs w:val="22"/>
        </w:rPr>
      </w:pPr>
      <w:r w:rsidRPr="000D4CAB">
        <w:rPr>
          <w:color w:val="000000"/>
          <w:szCs w:val="22"/>
        </w:rPr>
        <w:t>Figure #+4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CAD1069" w14:textId="77777777" w:rsidR="00035C90" w:rsidRPr="000D4CAB" w:rsidRDefault="00035C90" w:rsidP="0036270F">
      <w:pPr>
        <w:widowControl/>
        <w:overflowPunct/>
        <w:autoSpaceDE/>
        <w:autoSpaceDN/>
        <w:adjustRightInd/>
        <w:spacing w:after="0"/>
        <w:jc w:val="left"/>
        <w:textAlignment w:val="auto"/>
        <w:rPr>
          <w:color w:val="000000"/>
          <w:szCs w:val="22"/>
        </w:rPr>
      </w:pPr>
    </w:p>
    <w:p w14:paraId="59C6A96D" w14:textId="1722CA06" w:rsidR="00AE4941" w:rsidRPr="000D4CAB" w:rsidRDefault="00035C90" w:rsidP="0036270F">
      <w:pPr>
        <w:widowControl/>
        <w:overflowPunct/>
        <w:autoSpaceDE/>
        <w:autoSpaceDN/>
        <w:adjustRightInd/>
        <w:spacing w:after="0"/>
        <w:jc w:val="left"/>
        <w:textAlignment w:val="auto"/>
        <w:rPr>
          <w:color w:val="000000"/>
          <w:szCs w:val="22"/>
        </w:rPr>
      </w:pPr>
      <w:r w:rsidRPr="000D4CAB">
        <w:rPr>
          <w:color w:val="000000"/>
          <w:szCs w:val="22"/>
        </w:rPr>
        <w:t xml:space="preserve">Completely decoding the signal implies using the clock signal shown in Figure #+3, this clock signal is used for calculating the energy of the demodulated </w:t>
      </w:r>
      <w:r w:rsidRPr="000D4CAB">
        <w:rPr>
          <w:color w:val="000000"/>
          <w:szCs w:val="22"/>
        </w:rPr>
        <w:t>signal</w:t>
      </w:r>
      <w:r w:rsidRPr="000D4CAB">
        <w:rPr>
          <w:color w:val="000000"/>
          <w:szCs w:val="22"/>
        </w:rPr>
        <w:t xml:space="preserve"> (from Costas Loop) and doing a hard-decision on whether the demodulated contains a bit 1 or a bit 0, this decision is esse</w:t>
      </w:r>
      <w:bookmarkStart w:id="51" w:name="_GoBack"/>
      <w:bookmarkEnd w:id="51"/>
      <w:r w:rsidRPr="000D4CAB">
        <w:rPr>
          <w:color w:val="000000"/>
          <w:szCs w:val="22"/>
        </w:rPr>
        <w:t xml:space="preserve">ntially done within the  </w:t>
      </w:r>
      <w:r w:rsidRPr="000D4CAB">
        <w:rPr>
          <w:i/>
          <w:color w:val="000000"/>
          <w:szCs w:val="22"/>
        </w:rPr>
        <w:t>LookUpTable.v</w:t>
      </w:r>
      <w:r w:rsidRPr="000D4CAB">
        <w:rPr>
          <w:color w:val="000000"/>
          <w:szCs w:val="22"/>
        </w:rPr>
        <w:t xml:space="preserve"> module.</w:t>
      </w:r>
    </w:p>
    <w:p w14:paraId="33BDF687" w14:textId="77777777" w:rsidR="002C1177" w:rsidRDefault="002C1177" w:rsidP="000D4CAB">
      <w:pPr>
        <w:widowControl/>
        <w:overflowPunct/>
        <w:autoSpaceDE/>
        <w:autoSpaceDN/>
        <w:adjustRightInd/>
        <w:spacing w:after="0"/>
        <w:jc w:val="center"/>
        <w:textAlignment w:val="auto"/>
        <w:rPr>
          <w:rFonts w:ascii="Calibri" w:hAnsi="Calibri"/>
          <w:noProof/>
          <w:color w:val="000000"/>
          <w:szCs w:val="22"/>
        </w:rPr>
      </w:pPr>
    </w:p>
    <w:p w14:paraId="7BF9BF7E" w14:textId="1251AF41" w:rsidR="00035C90" w:rsidRDefault="002C1177" w:rsidP="000D4CA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D63C779" wp14:editId="7D976300">
            <wp:extent cx="5114925" cy="2648950"/>
            <wp:effectExtent l="0" t="0" r="0" b="0"/>
            <wp:docPr id="52" name="Picture 52"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7214" r="6701"/>
                    <a:stretch/>
                  </pic:blipFill>
                  <pic:spPr bwMode="auto">
                    <a:xfrm>
                      <a:off x="0" y="0"/>
                      <a:ext cx="5116602"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4F327054" w14:textId="1EDDCC75" w:rsidR="00035C90" w:rsidRPr="000D4CAB" w:rsidRDefault="00035C90" w:rsidP="00035C90">
      <w:pPr>
        <w:widowControl/>
        <w:overflowPunct/>
        <w:autoSpaceDE/>
        <w:autoSpaceDN/>
        <w:adjustRightInd/>
        <w:spacing w:after="0"/>
        <w:jc w:val="center"/>
        <w:textAlignment w:val="auto"/>
        <w:rPr>
          <w:color w:val="000000"/>
          <w:szCs w:val="22"/>
        </w:rPr>
      </w:pPr>
      <w:r w:rsidRPr="000D4CAB">
        <w:rPr>
          <w:color w:val="000000"/>
          <w:szCs w:val="22"/>
        </w:rPr>
        <w:t xml:space="preserve">Figure #+5: Decoded NRZ </w:t>
      </w:r>
      <w:r w:rsidR="001353B1" w:rsidRPr="000D4CAB">
        <w:rPr>
          <w:color w:val="000000"/>
          <w:szCs w:val="22"/>
        </w:rPr>
        <w:t>juxtaposed to the</w:t>
      </w:r>
      <w:r w:rsidRPr="000D4CAB">
        <w:rPr>
          <w:color w:val="000000"/>
          <w:szCs w:val="22"/>
        </w:rPr>
        <w:t xml:space="preserve"> demodulated data from the Costas Loop (obtained using Matlab and ISIM)</w:t>
      </w:r>
    </w:p>
    <w:p w14:paraId="065B69E2" w14:textId="77777777" w:rsidR="00035C90" w:rsidRPr="000D4CAB" w:rsidRDefault="00035C90" w:rsidP="0036270F">
      <w:pPr>
        <w:widowControl/>
        <w:overflowPunct/>
        <w:autoSpaceDE/>
        <w:autoSpaceDN/>
        <w:adjustRightInd/>
        <w:spacing w:after="0"/>
        <w:jc w:val="left"/>
        <w:textAlignment w:val="auto"/>
        <w:rPr>
          <w:color w:val="000000"/>
          <w:szCs w:val="22"/>
        </w:rPr>
      </w:pPr>
    </w:p>
    <w:p w14:paraId="355E97CF" w14:textId="2A760754" w:rsidR="00AE4941" w:rsidRPr="000D4CAB" w:rsidRDefault="00AE4941" w:rsidP="0036270F">
      <w:pPr>
        <w:widowControl/>
        <w:overflowPunct/>
        <w:autoSpaceDE/>
        <w:autoSpaceDN/>
        <w:adjustRightInd/>
        <w:spacing w:after="0"/>
        <w:jc w:val="left"/>
        <w:textAlignment w:val="auto"/>
        <w:rPr>
          <w:color w:val="000000"/>
          <w:szCs w:val="22"/>
        </w:rPr>
      </w:pPr>
      <w:r w:rsidRPr="000D4CAB">
        <w:rPr>
          <w:color w:val="000000"/>
          <w:szCs w:val="22"/>
        </w:rPr>
        <w:t xml:space="preserve">Within the DUT, the same output can be expected from the modules of the Early Late Gate, using the Electronics Explorer each desired outputs can be recovered and observed, the following figures illustrate </w:t>
      </w:r>
      <w:r w:rsidRPr="000D4CAB">
        <w:rPr>
          <w:color w:val="000000"/>
          <w:szCs w:val="22"/>
        </w:rPr>
        <w:lastRenderedPageBreak/>
        <w:t>the results of timing recovery within the DUT.</w:t>
      </w:r>
      <w:r w:rsidR="00035C90" w:rsidRPr="000D4CAB">
        <w:rPr>
          <w:color w:val="000000"/>
          <w:szCs w:val="22"/>
        </w:rPr>
        <w:t xml:space="preserve"> Figure #+6 shows the error signal of the Early Late, from Figure #+6 we observe that the </w:t>
      </w:r>
      <w:r w:rsidR="001353B1" w:rsidRPr="000D4CAB">
        <w:rPr>
          <w:color w:val="000000"/>
          <w:szCs w:val="22"/>
        </w:rPr>
        <w:t>simulated error does indeed match with actual error in the DUT. Finally, Figure #+7 juxtaposes the demodulated data from the Costas Loop to the recovered NRZ signal. As it can be observed the signals are the same only a delay is present between the two.</w:t>
      </w:r>
    </w:p>
    <w:p w14:paraId="796161B9" w14:textId="77777777" w:rsidR="001353B1" w:rsidRPr="000D4CAB" w:rsidRDefault="001353B1" w:rsidP="0036270F">
      <w:pPr>
        <w:widowControl/>
        <w:overflowPunct/>
        <w:autoSpaceDE/>
        <w:autoSpaceDN/>
        <w:adjustRightInd/>
        <w:spacing w:after="0"/>
        <w:jc w:val="left"/>
        <w:textAlignment w:val="auto"/>
        <w:rPr>
          <w:color w:val="000000"/>
          <w:szCs w:val="22"/>
        </w:rPr>
      </w:pPr>
    </w:p>
    <w:p w14:paraId="30153C75" w14:textId="7B71E723" w:rsidR="001353B1" w:rsidRPr="000D4CAB" w:rsidRDefault="001353B1" w:rsidP="001353B1">
      <w:pPr>
        <w:widowControl/>
        <w:overflowPunct/>
        <w:autoSpaceDE/>
        <w:autoSpaceDN/>
        <w:adjustRightInd/>
        <w:spacing w:after="0"/>
        <w:jc w:val="center"/>
        <w:textAlignment w:val="auto"/>
        <w:rPr>
          <w:color w:val="000000"/>
          <w:szCs w:val="22"/>
        </w:rPr>
      </w:pPr>
    </w:p>
    <w:p w14:paraId="0192D77C" w14:textId="0E09C652"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w:t>
      </w:r>
      <w:r w:rsidRPr="000D4CAB">
        <w:rPr>
          <w:color w:val="000000"/>
          <w:szCs w:val="22"/>
        </w:rPr>
        <w:t>6</w:t>
      </w:r>
      <w:r w:rsidRPr="000D4CAB">
        <w:rPr>
          <w:color w:val="000000"/>
          <w:szCs w:val="22"/>
        </w:rPr>
        <w:t xml:space="preserve">: </w:t>
      </w:r>
      <w:r w:rsidRPr="000D4CAB">
        <w:rPr>
          <w:color w:val="000000"/>
          <w:szCs w:val="22"/>
        </w:rPr>
        <w:t>Error signal adjusted by PID controller of the Early Late Gate</w:t>
      </w:r>
      <w:r w:rsidRPr="000D4CAB">
        <w:rPr>
          <w:color w:val="000000"/>
          <w:szCs w:val="22"/>
        </w:rPr>
        <w:t xml:space="preserve"> (obtained </w:t>
      </w:r>
      <w:r w:rsidRPr="000D4CAB">
        <w:rPr>
          <w:color w:val="000000"/>
          <w:szCs w:val="22"/>
        </w:rPr>
        <w:t>from the DUT using the Electronics Explorer</w:t>
      </w:r>
      <w:r w:rsidRPr="000D4CAB">
        <w:rPr>
          <w:color w:val="000000"/>
          <w:szCs w:val="22"/>
        </w:rPr>
        <w:t>)</w:t>
      </w:r>
    </w:p>
    <w:p w14:paraId="059F7857" w14:textId="77777777" w:rsidR="001353B1" w:rsidRPr="000D4CAB" w:rsidRDefault="001353B1" w:rsidP="001353B1">
      <w:pPr>
        <w:widowControl/>
        <w:overflowPunct/>
        <w:autoSpaceDE/>
        <w:autoSpaceDN/>
        <w:adjustRightInd/>
        <w:spacing w:after="0"/>
        <w:jc w:val="center"/>
        <w:textAlignment w:val="auto"/>
        <w:rPr>
          <w:color w:val="000000"/>
          <w:szCs w:val="22"/>
        </w:rPr>
      </w:pPr>
    </w:p>
    <w:p w14:paraId="4CDA046F" w14:textId="44D874C3"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w:t>
      </w:r>
      <w:r w:rsidRPr="000D4CAB">
        <w:rPr>
          <w:color w:val="000000"/>
          <w:szCs w:val="22"/>
        </w:rPr>
        <w:t>7</w:t>
      </w:r>
      <w:r w:rsidRPr="000D4CAB">
        <w:rPr>
          <w:color w:val="000000"/>
          <w:szCs w:val="22"/>
        </w:rPr>
        <w:t xml:space="preserve">: Decoded NRZ with demodulated data </w:t>
      </w:r>
      <w:r w:rsidRPr="000D4CAB">
        <w:rPr>
          <w:color w:val="000000"/>
          <w:szCs w:val="22"/>
        </w:rPr>
        <w:t>juxtaposed to demodulated data</w:t>
      </w:r>
      <w:r w:rsidRPr="000D4CAB">
        <w:rPr>
          <w:color w:val="000000"/>
          <w:szCs w:val="22"/>
        </w:rPr>
        <w:t xml:space="preserve"> </w:t>
      </w:r>
      <w:r w:rsidRPr="000D4CAB">
        <w:rPr>
          <w:color w:val="000000"/>
          <w:szCs w:val="22"/>
        </w:rPr>
        <w:t xml:space="preserve">of </w:t>
      </w:r>
      <w:r w:rsidRPr="000D4CAB">
        <w:rPr>
          <w:color w:val="000000"/>
          <w:szCs w:val="22"/>
        </w:rPr>
        <w:t>the Costas Loop (obtained from the DUT using the Electronics Explorer)</w:t>
      </w:r>
    </w:p>
    <w:p w14:paraId="3B008BBB" w14:textId="6A1FAA6A" w:rsidR="001E39F7" w:rsidRDefault="001E39F7" w:rsidP="001E39F7">
      <w:pPr>
        <w:pStyle w:val="Heading3"/>
        <w:numPr>
          <w:ilvl w:val="0"/>
          <w:numId w:val="0"/>
        </w:numPr>
      </w:pPr>
      <w:bookmarkStart w:id="52" w:name="_Toc383898559"/>
      <w:r>
        <w:t>3.2.7</w:t>
      </w:r>
      <w:r>
        <w:tab/>
        <w:t>Forward Error Correction: Soft-decision Viterbi Decoding</w:t>
      </w:r>
      <w:bookmarkEnd w:id="52"/>
    </w:p>
    <w:p w14:paraId="775407A2" w14:textId="28B5170B" w:rsidR="008051DE" w:rsidRDefault="008051DE" w:rsidP="008051DE">
      <w:pPr>
        <w:pStyle w:val="Heading1"/>
        <w:numPr>
          <w:ilvl w:val="0"/>
          <w:numId w:val="27"/>
        </w:numPr>
        <w:textAlignment w:val="auto"/>
      </w:pPr>
      <w:bookmarkStart w:id="53" w:name="_Ref49498656"/>
      <w:bookmarkStart w:id="54" w:name="_Ref49480367"/>
      <w:bookmarkStart w:id="55" w:name="_Toc383898560"/>
      <w:r>
        <w:t>EVALUATION</w:t>
      </w:r>
      <w:bookmarkEnd w:id="53"/>
      <w:bookmarkEnd w:id="54"/>
      <w:r>
        <w:t xml:space="preserve"> (Brandon)</w:t>
      </w:r>
      <w:bookmarkEnd w:id="55"/>
    </w:p>
    <w:p w14:paraId="6DB5CEE8" w14:textId="77777777" w:rsidR="008051DE" w:rsidRDefault="008051DE" w:rsidP="008051DE">
      <w:pPr>
        <w:pStyle w:val="Heading1"/>
        <w:numPr>
          <w:ilvl w:val="0"/>
          <w:numId w:val="27"/>
        </w:numPr>
        <w:textAlignment w:val="auto"/>
      </w:pPr>
      <w:bookmarkStart w:id="56" w:name="_Ref49480917"/>
      <w:bookmarkStart w:id="57" w:name="_Toc383898561"/>
      <w:r>
        <w:t>SUMMARY AND FUTURE WORK</w:t>
      </w:r>
      <w:bookmarkEnd w:id="56"/>
      <w:bookmarkEnd w:id="57"/>
    </w:p>
    <w:p w14:paraId="72CF7A43" w14:textId="77777777" w:rsidR="008051DE" w:rsidRDefault="008051DE" w:rsidP="008051DE">
      <w:pPr>
        <w:pStyle w:val="Heading1"/>
        <w:numPr>
          <w:ilvl w:val="0"/>
          <w:numId w:val="27"/>
        </w:numPr>
        <w:textAlignment w:val="auto"/>
      </w:pPr>
      <w:bookmarkStart w:id="58" w:name="_Ref49480973"/>
      <w:bookmarkStart w:id="59" w:name="_Toc38389856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59"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60"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61"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2"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3"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64"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0F269B" w:rsidRDefault="000F269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53B80" w14:textId="77777777" w:rsidR="00562447" w:rsidRDefault="00562447">
      <w:pPr>
        <w:spacing w:after="0"/>
      </w:pPr>
      <w:r>
        <w:separator/>
      </w:r>
    </w:p>
  </w:endnote>
  <w:endnote w:type="continuationSeparator" w:id="0">
    <w:p w14:paraId="595B2091" w14:textId="77777777" w:rsidR="00562447" w:rsidRDefault="005624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0F269B" w:rsidRDefault="000F269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562D9" w14:textId="77777777" w:rsidR="00562447" w:rsidRDefault="00562447">
      <w:pPr>
        <w:spacing w:after="0"/>
      </w:pPr>
      <w:r>
        <w:separator/>
      </w:r>
    </w:p>
  </w:footnote>
  <w:footnote w:type="continuationSeparator" w:id="0">
    <w:p w14:paraId="50CAFE2F" w14:textId="77777777" w:rsidR="00562447" w:rsidRDefault="0056244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0F269B" w:rsidRDefault="000F269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2C1177">
      <w:rPr>
        <w:rStyle w:val="PageNumber"/>
        <w:noProof/>
      </w:rPr>
      <w:t>49</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2C1177">
      <w:rPr>
        <w:rStyle w:val="PageNumber"/>
        <w:noProof/>
      </w:rPr>
      <w:t>54</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574"/>
    <w:rsid w:val="00025B3A"/>
    <w:rsid w:val="00035BBD"/>
    <w:rsid w:val="00035C90"/>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B31"/>
    <w:rsid w:val="000C4E45"/>
    <w:rsid w:val="000C7471"/>
    <w:rsid w:val="000C7686"/>
    <w:rsid w:val="000D3CC7"/>
    <w:rsid w:val="000D4CAB"/>
    <w:rsid w:val="000E05DC"/>
    <w:rsid w:val="000E3412"/>
    <w:rsid w:val="000F0E8C"/>
    <w:rsid w:val="000F1D50"/>
    <w:rsid w:val="000F257D"/>
    <w:rsid w:val="000F269B"/>
    <w:rsid w:val="00112855"/>
    <w:rsid w:val="0011423F"/>
    <w:rsid w:val="00124CF5"/>
    <w:rsid w:val="001266D6"/>
    <w:rsid w:val="0013242A"/>
    <w:rsid w:val="001353B1"/>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1177"/>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270F"/>
    <w:rsid w:val="00364F0E"/>
    <w:rsid w:val="00366EC8"/>
    <w:rsid w:val="00366F6D"/>
    <w:rsid w:val="003673CF"/>
    <w:rsid w:val="00367487"/>
    <w:rsid w:val="00370A17"/>
    <w:rsid w:val="00371E1D"/>
    <w:rsid w:val="003774C0"/>
    <w:rsid w:val="00381394"/>
    <w:rsid w:val="003867BD"/>
    <w:rsid w:val="00390C8B"/>
    <w:rsid w:val="003A0D21"/>
    <w:rsid w:val="003A1850"/>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62447"/>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2811"/>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E4941"/>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0A7D"/>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32DE"/>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17C8D"/>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15EB"/>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3179"/>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18930">
      <w:bodyDiv w:val="1"/>
      <w:marLeft w:val="0"/>
      <w:marRight w:val="0"/>
      <w:marTop w:val="0"/>
      <w:marBottom w:val="0"/>
      <w:divBdr>
        <w:top w:val="none" w:sz="0" w:space="0" w:color="auto"/>
        <w:left w:val="none" w:sz="0" w:space="0" w:color="auto"/>
        <w:bottom w:val="none" w:sz="0" w:space="0" w:color="auto"/>
        <w:right w:val="none" w:sz="0" w:space="0" w:color="auto"/>
      </w:divBdr>
    </w:div>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80878396">
      <w:bodyDiv w:val="1"/>
      <w:marLeft w:val="0"/>
      <w:marRight w:val="0"/>
      <w:marTop w:val="0"/>
      <w:marBottom w:val="0"/>
      <w:divBdr>
        <w:top w:val="none" w:sz="0" w:space="0" w:color="auto"/>
        <w:left w:val="none" w:sz="0" w:space="0" w:color="auto"/>
        <w:bottom w:val="none" w:sz="0" w:space="0" w:color="auto"/>
        <w:right w:val="none" w:sz="0" w:space="0" w:color="auto"/>
      </w:divBdr>
    </w:div>
    <w:div w:id="134568444">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267196972">
      <w:bodyDiv w:val="1"/>
      <w:marLeft w:val="0"/>
      <w:marRight w:val="0"/>
      <w:marTop w:val="0"/>
      <w:marBottom w:val="0"/>
      <w:divBdr>
        <w:top w:val="none" w:sz="0" w:space="0" w:color="auto"/>
        <w:left w:val="none" w:sz="0" w:space="0" w:color="auto"/>
        <w:bottom w:val="none" w:sz="0" w:space="0" w:color="auto"/>
        <w:right w:val="none" w:sz="0" w:space="0" w:color="auto"/>
      </w:divBdr>
    </w:div>
    <w:div w:id="395593627">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586694272">
      <w:bodyDiv w:val="1"/>
      <w:marLeft w:val="0"/>
      <w:marRight w:val="0"/>
      <w:marTop w:val="0"/>
      <w:marBottom w:val="0"/>
      <w:divBdr>
        <w:top w:val="none" w:sz="0" w:space="0" w:color="auto"/>
        <w:left w:val="none" w:sz="0" w:space="0" w:color="auto"/>
        <w:bottom w:val="none" w:sz="0" w:space="0" w:color="auto"/>
        <w:right w:val="none" w:sz="0" w:space="0" w:color="auto"/>
      </w:divBdr>
    </w:div>
    <w:div w:id="713386332">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7082912">
      <w:bodyDiv w:val="1"/>
      <w:marLeft w:val="0"/>
      <w:marRight w:val="0"/>
      <w:marTop w:val="0"/>
      <w:marBottom w:val="0"/>
      <w:divBdr>
        <w:top w:val="none" w:sz="0" w:space="0" w:color="auto"/>
        <w:left w:val="none" w:sz="0" w:space="0" w:color="auto"/>
        <w:bottom w:val="none" w:sz="0" w:space="0" w:color="auto"/>
        <w:right w:val="none" w:sz="0" w:space="0" w:color="auto"/>
      </w:divBdr>
      <w:divsChild>
        <w:div w:id="2114200604">
          <w:marLeft w:val="0"/>
          <w:marRight w:val="0"/>
          <w:marTop w:val="0"/>
          <w:marBottom w:val="0"/>
          <w:divBdr>
            <w:top w:val="none" w:sz="0" w:space="0" w:color="auto"/>
            <w:left w:val="none" w:sz="0" w:space="0" w:color="auto"/>
            <w:bottom w:val="none" w:sz="0" w:space="0" w:color="auto"/>
            <w:right w:val="none" w:sz="0" w:space="0" w:color="auto"/>
          </w:divBdr>
          <w:divsChild>
            <w:div w:id="687949832">
              <w:marLeft w:val="0"/>
              <w:marRight w:val="0"/>
              <w:marTop w:val="0"/>
              <w:marBottom w:val="0"/>
              <w:divBdr>
                <w:top w:val="none" w:sz="0" w:space="0" w:color="auto"/>
                <w:left w:val="none" w:sz="0" w:space="0" w:color="auto"/>
                <w:bottom w:val="none" w:sz="0" w:space="0" w:color="auto"/>
                <w:right w:val="none" w:sz="0" w:space="0" w:color="auto"/>
              </w:divBdr>
              <w:divsChild>
                <w:div w:id="17710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229960">
      <w:bodyDiv w:val="1"/>
      <w:marLeft w:val="0"/>
      <w:marRight w:val="0"/>
      <w:marTop w:val="0"/>
      <w:marBottom w:val="0"/>
      <w:divBdr>
        <w:top w:val="none" w:sz="0" w:space="0" w:color="auto"/>
        <w:left w:val="none" w:sz="0" w:space="0" w:color="auto"/>
        <w:bottom w:val="none" w:sz="0" w:space="0" w:color="auto"/>
        <w:right w:val="none" w:sz="0" w:space="0" w:color="auto"/>
      </w:divBdr>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407875364">
      <w:bodyDiv w:val="1"/>
      <w:marLeft w:val="0"/>
      <w:marRight w:val="0"/>
      <w:marTop w:val="0"/>
      <w:marBottom w:val="0"/>
      <w:divBdr>
        <w:top w:val="none" w:sz="0" w:space="0" w:color="auto"/>
        <w:left w:val="none" w:sz="0" w:space="0" w:color="auto"/>
        <w:bottom w:val="none" w:sz="0" w:space="0" w:color="auto"/>
        <w:right w:val="none" w:sz="0" w:space="0" w:color="auto"/>
      </w:divBdr>
    </w:div>
    <w:div w:id="1620448077">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 w:id="1926693163">
      <w:bodyDiv w:val="1"/>
      <w:marLeft w:val="0"/>
      <w:marRight w:val="0"/>
      <w:marTop w:val="0"/>
      <w:marBottom w:val="0"/>
      <w:divBdr>
        <w:top w:val="none" w:sz="0" w:space="0" w:color="auto"/>
        <w:left w:val="none" w:sz="0" w:space="0" w:color="auto"/>
        <w:bottom w:val="none" w:sz="0" w:space="0" w:color="auto"/>
        <w:right w:val="none" w:sz="0" w:space="0" w:color="auto"/>
      </w:divBdr>
      <w:divsChild>
        <w:div w:id="7743742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http://www.ka9q.net/bpsk1000.html"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hyperlink" Target="http://dx.doi.org.libproxy.temple.edu/10.1016/S0094-5765(99)00224-6"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hyperlink" Target="http://dx.doi.org.libproxy.temple.edu/10.1016/j.actaastro.2009.10.034"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http://showcase.netins.net/web/wallio/BER_Packetradiobiterrorrate.html" TargetMode="External"/><Relationship Id="rId69" Type="http://schemas.openxmlformats.org/officeDocument/2006/relationships/theme" Target="theme/theme1.xml"/><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amateurradio.com/ham-radios-lost-future/"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www.qsl.net/n9zia/newlinkpa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C39CA-24C1-4EA9-A5FD-CAC46EDD0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4435</TotalTime>
  <Pages>54</Pages>
  <Words>15280</Words>
  <Characters>87098</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102174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8</cp:revision>
  <cp:lastPrinted>2013-09-16T16:15:00Z</cp:lastPrinted>
  <dcterms:created xsi:type="dcterms:W3CDTF">2014-03-29T20:05:00Z</dcterms:created>
  <dcterms:modified xsi:type="dcterms:W3CDTF">2014-04-27T12:20:00Z</dcterms:modified>
</cp:coreProperties>
</file>