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5EFE3BE3" w:rsidR="008051DE" w:rsidRDefault="0042327E" w:rsidP="008051DE">
      <w:pPr>
        <w:jc w:val="center"/>
        <w:rPr>
          <w:rFonts w:ascii="Helvetica" w:hAnsi="Helvetica"/>
          <w:b/>
          <w:sz w:val="28"/>
        </w:rPr>
      </w:pPr>
      <w:r>
        <w:rPr>
          <w:rFonts w:ascii="Helvetica" w:hAnsi="Helvetica"/>
          <w:b/>
          <w:sz w:val="28"/>
        </w:rPr>
        <w:t>BPSK</w:t>
      </w:r>
      <w:r w:rsidR="00020FC9">
        <w:rPr>
          <w:rFonts w:ascii="Helvetica" w:hAnsi="Helvetica"/>
          <w:b/>
          <w:sz w:val="28"/>
        </w:rPr>
        <w:t xml:space="preserve"> Modem with Convolutional Code</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7829BDC1" w:rsidR="008051DE" w:rsidRDefault="00F73179" w:rsidP="008051DE">
      <w:pPr>
        <w:spacing w:after="0" w:line="280" w:lineRule="atLeast"/>
        <w:jc w:val="center"/>
      </w:pPr>
      <w:r>
        <w:rPr>
          <w:highlight w:val="yellow"/>
        </w:rPr>
        <w:t>April</w:t>
      </w:r>
      <w:r w:rsidR="0011423F">
        <w:rPr>
          <w:highlight w:val="yellow"/>
        </w:rPr>
        <w:t xml:space="preserve"> 2</w:t>
      </w:r>
      <w:r>
        <w:rPr>
          <w:highlight w:val="yellow"/>
        </w:rPr>
        <w:t>6</w:t>
      </w:r>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Thibodeau</w:t>
      </w:r>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xmlns:lc="http://schemas.openxmlformats.org/drawingml/2006/lockedCanvas" w="9525">
                              <a:solidFill>
                                <a:srgbClr val="000000"/>
                              </a:solidFill>
                              <a:miter lim="800000"/>
                              <a:headEnd/>
                              <a:tailEnd/>
                            </a14:hiddenLine>
                          </a:ext>
                        </a:extLst>
                      </wps:spPr>
                      <wps:txbx>
                        <w:txbxContent>
                          <w:p w14:paraId="1A83B76E" w14:textId="77777777" w:rsidR="000F269B" w:rsidRDefault="000F269B" w:rsidP="008051DE">
                            <w:pPr>
                              <w:rPr>
                                <w:ins w:id="1"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0F269B" w:rsidRDefault="000F269B"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Cedric Destin, Brandon Keith, Brian Thibodeau</w:t>
            </w:r>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60DB4412" w:rsidR="008051DE" w:rsidRDefault="00E60893" w:rsidP="00E064CD">
            <w:pPr>
              <w:spacing w:after="0"/>
              <w:rPr>
                <w:color w:val="000000"/>
                <w:sz w:val="18"/>
                <w:szCs w:val="18"/>
              </w:rPr>
            </w:pPr>
            <w:r>
              <w:rPr>
                <w:color w:val="000000"/>
                <w:sz w:val="20"/>
                <w:szCs w:val="18"/>
                <w:shd w:val="clear" w:color="auto" w:fill="FFFFFF"/>
              </w:rPr>
              <w:t>BPSK</w:t>
            </w:r>
            <w:r w:rsidR="00F25597">
              <w:rPr>
                <w:color w:val="000000"/>
                <w:sz w:val="20"/>
                <w:szCs w:val="18"/>
                <w:shd w:val="clear" w:color="auto" w:fill="FFFFFF"/>
              </w:rPr>
              <w:t xml:space="preserve"> Modem with Convolutional Code</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1B14E8E4" w:rsidR="008051DE" w:rsidRDefault="008051DE" w:rsidP="00364F0E">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This senior design team aims to demonstrate how concatenated forward error correction (FEC) codes can make amateur satellite telemetry more power-efficient, and hence make the hobby more accessible to prospective amateur satellite operators. Specifically, we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(2,1,7) convolutional encoder and Viterbi decoder</w:t>
            </w:r>
            <w:r w:rsidR="00A73CFE">
              <w:rPr>
                <w:color w:val="000000"/>
                <w:sz w:val="22"/>
                <w:szCs w:val="22"/>
              </w:rPr>
              <w:t>.</w:t>
            </w:r>
            <w:r w:rsidR="00787421">
              <w:rPr>
                <w:color w:val="000000"/>
                <w:sz w:val="22"/>
                <w:szCs w:val="22"/>
              </w:rPr>
              <w:t xml:space="preserve">  The performance of the proposed modem is evaluated using an AWGN core</w:t>
            </w:r>
            <w:r w:rsidR="00364F0E">
              <w:rPr>
                <w:color w:val="000000"/>
                <w:sz w:val="22"/>
                <w:szCs w:val="22"/>
              </w:rPr>
              <w:t>.</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A4798E"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4D2823D3" w14:textId="64636EB7" w:rsidR="008051DE" w:rsidRDefault="008051DE" w:rsidP="008051DE">
      <w:pPr>
        <w:widowControl/>
        <w:overflowPunct/>
        <w:autoSpaceDE/>
        <w:adjustRightInd/>
        <w:spacing w:after="0"/>
        <w:jc w:val="left"/>
        <w:rPr>
          <w:b/>
          <w:caps/>
        </w:rPr>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EndPr/>
      <w:sdtContent>
        <w:p w14:paraId="17F33E8E" w14:textId="77777777" w:rsidR="008051DE" w:rsidRDefault="008051DE" w:rsidP="008051DE">
          <w:pPr>
            <w:pStyle w:val="TOCHeading"/>
            <w:rPr>
              <w:color w:val="auto"/>
            </w:rPr>
          </w:pPr>
          <w:r>
            <w:rPr>
              <w:color w:val="auto"/>
            </w:rPr>
            <w:t>Table of Contents</w:t>
          </w:r>
        </w:p>
        <w:p w14:paraId="33C5322F" w14:textId="77777777" w:rsidR="008A7EA9"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3898530" w:history="1">
            <w:r w:rsidR="008A7EA9" w:rsidRPr="001D27CA">
              <w:rPr>
                <w:rStyle w:val="Hyperlink"/>
                <w:noProof/>
              </w:rPr>
              <w:t>1.</w:t>
            </w:r>
            <w:r w:rsidR="008A7EA9">
              <w:rPr>
                <w:rFonts w:asciiTheme="minorHAnsi" w:eastAsiaTheme="minorEastAsia" w:hAnsiTheme="minorHAnsi" w:cstheme="minorBidi"/>
                <w:noProof/>
                <w:szCs w:val="22"/>
              </w:rPr>
              <w:tab/>
            </w:r>
            <w:r w:rsidR="008A7EA9" w:rsidRPr="001D27CA">
              <w:rPr>
                <w:rStyle w:val="Hyperlink"/>
                <w:noProof/>
              </w:rPr>
              <w:t>Problem</w:t>
            </w:r>
            <w:r w:rsidR="008A7EA9">
              <w:rPr>
                <w:noProof/>
                <w:webHidden/>
              </w:rPr>
              <w:tab/>
            </w:r>
            <w:r w:rsidR="008A7EA9">
              <w:rPr>
                <w:noProof/>
                <w:webHidden/>
              </w:rPr>
              <w:fldChar w:fldCharType="begin"/>
            </w:r>
            <w:r w:rsidR="008A7EA9">
              <w:rPr>
                <w:noProof/>
                <w:webHidden/>
              </w:rPr>
              <w:instrText xml:space="preserve"> PAGEREF _Toc383898530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2F230BC5" w14:textId="77777777" w:rsidR="008A7EA9" w:rsidRDefault="00A4798E">
          <w:pPr>
            <w:pStyle w:val="TOC2"/>
            <w:tabs>
              <w:tab w:val="left" w:pos="880"/>
              <w:tab w:val="right" w:leader="dot" w:pos="9350"/>
            </w:tabs>
            <w:rPr>
              <w:rFonts w:asciiTheme="minorHAnsi" w:eastAsiaTheme="minorEastAsia" w:hAnsiTheme="minorHAnsi" w:cstheme="minorBidi"/>
              <w:noProof/>
              <w:szCs w:val="22"/>
            </w:rPr>
          </w:pPr>
          <w:hyperlink w:anchor="_Toc383898531" w:history="1">
            <w:r w:rsidR="008A7EA9" w:rsidRPr="001D27CA">
              <w:rPr>
                <w:rStyle w:val="Hyperlink"/>
                <w:noProof/>
              </w:rPr>
              <w:t>1.1.</w:t>
            </w:r>
            <w:r w:rsidR="008A7EA9">
              <w:rPr>
                <w:rFonts w:asciiTheme="minorHAnsi" w:eastAsiaTheme="minorEastAsia" w:hAnsiTheme="minorHAnsi" w:cstheme="minorBidi"/>
                <w:noProof/>
                <w:szCs w:val="22"/>
              </w:rPr>
              <w:tab/>
            </w:r>
            <w:r w:rsidR="008A7EA9" w:rsidRPr="001D27CA">
              <w:rPr>
                <w:rStyle w:val="Hyperlink"/>
                <w:noProof/>
              </w:rPr>
              <w:t>Overall Objectives</w:t>
            </w:r>
            <w:r w:rsidR="008A7EA9">
              <w:rPr>
                <w:noProof/>
                <w:webHidden/>
              </w:rPr>
              <w:tab/>
            </w:r>
            <w:r w:rsidR="008A7EA9">
              <w:rPr>
                <w:noProof/>
                <w:webHidden/>
              </w:rPr>
              <w:fldChar w:fldCharType="begin"/>
            </w:r>
            <w:r w:rsidR="008A7EA9">
              <w:rPr>
                <w:noProof/>
                <w:webHidden/>
              </w:rPr>
              <w:instrText xml:space="preserve"> PAGEREF _Toc383898531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6E873E1C" w14:textId="77777777" w:rsidR="008A7EA9" w:rsidRDefault="00A4798E">
          <w:pPr>
            <w:pStyle w:val="TOC2"/>
            <w:tabs>
              <w:tab w:val="left" w:pos="880"/>
              <w:tab w:val="right" w:leader="dot" w:pos="9350"/>
            </w:tabs>
            <w:rPr>
              <w:rFonts w:asciiTheme="minorHAnsi" w:eastAsiaTheme="minorEastAsia" w:hAnsiTheme="minorHAnsi" w:cstheme="minorBidi"/>
              <w:noProof/>
              <w:szCs w:val="22"/>
            </w:rPr>
          </w:pPr>
          <w:hyperlink w:anchor="_Toc383898532" w:history="1">
            <w:r w:rsidR="008A7EA9" w:rsidRPr="001D27CA">
              <w:rPr>
                <w:rStyle w:val="Hyperlink"/>
                <w:noProof/>
              </w:rPr>
              <w:t>1.2.</w:t>
            </w:r>
            <w:r w:rsidR="008A7EA9">
              <w:rPr>
                <w:rFonts w:asciiTheme="minorHAnsi" w:eastAsiaTheme="minorEastAsia" w:hAnsiTheme="minorHAnsi" w:cstheme="minorBidi"/>
                <w:noProof/>
                <w:szCs w:val="22"/>
              </w:rPr>
              <w:tab/>
            </w:r>
            <w:r w:rsidR="008A7EA9" w:rsidRPr="001D27CA">
              <w:rPr>
                <w:rStyle w:val="Hyperlink"/>
                <w:noProof/>
              </w:rPr>
              <w:t>Historical and Economic Perspective</w:t>
            </w:r>
            <w:r w:rsidR="008A7EA9">
              <w:rPr>
                <w:noProof/>
                <w:webHidden/>
              </w:rPr>
              <w:tab/>
            </w:r>
            <w:r w:rsidR="008A7EA9">
              <w:rPr>
                <w:noProof/>
                <w:webHidden/>
              </w:rPr>
              <w:fldChar w:fldCharType="begin"/>
            </w:r>
            <w:r w:rsidR="008A7EA9">
              <w:rPr>
                <w:noProof/>
                <w:webHidden/>
              </w:rPr>
              <w:instrText xml:space="preserve"> PAGEREF _Toc383898532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5566A531" w14:textId="77777777" w:rsidR="008A7EA9" w:rsidRDefault="00A4798E">
          <w:pPr>
            <w:pStyle w:val="TOC2"/>
            <w:tabs>
              <w:tab w:val="left" w:pos="880"/>
              <w:tab w:val="right" w:leader="dot" w:pos="9350"/>
            </w:tabs>
            <w:rPr>
              <w:rFonts w:asciiTheme="minorHAnsi" w:eastAsiaTheme="minorEastAsia" w:hAnsiTheme="minorHAnsi" w:cstheme="minorBidi"/>
              <w:noProof/>
              <w:szCs w:val="22"/>
            </w:rPr>
          </w:pPr>
          <w:hyperlink w:anchor="_Toc383898533" w:history="1">
            <w:r w:rsidR="008A7EA9" w:rsidRPr="001D27CA">
              <w:rPr>
                <w:rStyle w:val="Hyperlink"/>
                <w:noProof/>
              </w:rPr>
              <w:t>1.3.</w:t>
            </w:r>
            <w:r w:rsidR="008A7EA9">
              <w:rPr>
                <w:rFonts w:asciiTheme="minorHAnsi" w:eastAsiaTheme="minorEastAsia" w:hAnsiTheme="minorHAnsi" w:cstheme="minorBidi"/>
                <w:noProof/>
                <w:szCs w:val="22"/>
              </w:rPr>
              <w:tab/>
            </w:r>
            <w:r w:rsidR="008A7EA9" w:rsidRPr="001D27CA">
              <w:rPr>
                <w:rStyle w:val="Hyperlink"/>
                <w:noProof/>
              </w:rPr>
              <w:t>Candidate Solutions</w:t>
            </w:r>
            <w:r w:rsidR="008A7EA9">
              <w:rPr>
                <w:noProof/>
                <w:webHidden/>
              </w:rPr>
              <w:tab/>
            </w:r>
            <w:r w:rsidR="008A7EA9">
              <w:rPr>
                <w:noProof/>
                <w:webHidden/>
              </w:rPr>
              <w:fldChar w:fldCharType="begin"/>
            </w:r>
            <w:r w:rsidR="008A7EA9">
              <w:rPr>
                <w:noProof/>
                <w:webHidden/>
              </w:rPr>
              <w:instrText xml:space="preserve"> PAGEREF _Toc383898533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5DDC2DBA" w14:textId="77777777" w:rsidR="008A7EA9" w:rsidRDefault="00A4798E">
          <w:pPr>
            <w:pStyle w:val="TOC3"/>
            <w:rPr>
              <w:rFonts w:asciiTheme="minorHAnsi" w:eastAsiaTheme="minorEastAsia" w:hAnsiTheme="minorHAnsi" w:cstheme="minorBidi"/>
              <w:noProof/>
              <w:szCs w:val="22"/>
            </w:rPr>
          </w:pPr>
          <w:hyperlink w:anchor="_Toc383898534" w:history="1">
            <w:r w:rsidR="008A7EA9" w:rsidRPr="001D27CA">
              <w:rPr>
                <w:rStyle w:val="Hyperlink"/>
                <w:noProof/>
              </w:rPr>
              <w:t>1.3.1.</w:t>
            </w:r>
            <w:r w:rsidR="008A7EA9">
              <w:rPr>
                <w:rFonts w:asciiTheme="minorHAnsi" w:eastAsiaTheme="minorEastAsia" w:hAnsiTheme="minorHAnsi" w:cstheme="minorBidi"/>
                <w:noProof/>
                <w:szCs w:val="22"/>
              </w:rPr>
              <w:tab/>
            </w:r>
            <w:r w:rsidR="008A7EA9" w:rsidRPr="001D27CA">
              <w:rPr>
                <w:rStyle w:val="Hyperlink"/>
                <w:noProof/>
              </w:rPr>
              <w:t>Forward Error Correction:  Block and Convolutional Codes</w:t>
            </w:r>
            <w:r w:rsidR="008A7EA9">
              <w:rPr>
                <w:noProof/>
                <w:webHidden/>
              </w:rPr>
              <w:tab/>
            </w:r>
            <w:r w:rsidR="008A7EA9">
              <w:rPr>
                <w:noProof/>
                <w:webHidden/>
              </w:rPr>
              <w:fldChar w:fldCharType="begin"/>
            </w:r>
            <w:r w:rsidR="008A7EA9">
              <w:rPr>
                <w:noProof/>
                <w:webHidden/>
              </w:rPr>
              <w:instrText xml:space="preserve"> PAGEREF _Toc383898534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62D32C1C" w14:textId="77777777" w:rsidR="008A7EA9" w:rsidRDefault="00A4798E">
          <w:pPr>
            <w:pStyle w:val="TOC3"/>
            <w:rPr>
              <w:rFonts w:asciiTheme="minorHAnsi" w:eastAsiaTheme="minorEastAsia" w:hAnsiTheme="minorHAnsi" w:cstheme="minorBidi"/>
              <w:noProof/>
              <w:szCs w:val="22"/>
            </w:rPr>
          </w:pPr>
          <w:hyperlink w:anchor="_Toc383898535" w:history="1">
            <w:r w:rsidR="008A7EA9" w:rsidRPr="001D27CA">
              <w:rPr>
                <w:rStyle w:val="Hyperlink"/>
                <w:noProof/>
              </w:rPr>
              <w:t>1.3.2.</w:t>
            </w:r>
            <w:r w:rsidR="008A7EA9">
              <w:rPr>
                <w:rFonts w:asciiTheme="minorHAnsi" w:eastAsiaTheme="minorEastAsia" w:hAnsiTheme="minorHAnsi" w:cstheme="minorBidi"/>
                <w:noProof/>
                <w:szCs w:val="22"/>
              </w:rPr>
              <w:tab/>
            </w:r>
            <w:r w:rsidR="008A7EA9" w:rsidRPr="001D27CA">
              <w:rPr>
                <w:rStyle w:val="Hyperlink"/>
                <w:noProof/>
              </w:rPr>
              <w:t>Line Coding:  Non Return Zero and Manchester</w:t>
            </w:r>
            <w:r w:rsidR="008A7EA9">
              <w:rPr>
                <w:noProof/>
                <w:webHidden/>
              </w:rPr>
              <w:tab/>
            </w:r>
            <w:r w:rsidR="008A7EA9">
              <w:rPr>
                <w:noProof/>
                <w:webHidden/>
              </w:rPr>
              <w:fldChar w:fldCharType="begin"/>
            </w:r>
            <w:r w:rsidR="008A7EA9">
              <w:rPr>
                <w:noProof/>
                <w:webHidden/>
              </w:rPr>
              <w:instrText xml:space="preserve"> PAGEREF _Toc383898535 \h </w:instrText>
            </w:r>
            <w:r w:rsidR="008A7EA9">
              <w:rPr>
                <w:noProof/>
                <w:webHidden/>
              </w:rPr>
            </w:r>
            <w:r w:rsidR="008A7EA9">
              <w:rPr>
                <w:noProof/>
                <w:webHidden/>
              </w:rPr>
              <w:fldChar w:fldCharType="separate"/>
            </w:r>
            <w:r w:rsidR="008A7EA9">
              <w:rPr>
                <w:noProof/>
                <w:webHidden/>
              </w:rPr>
              <w:t>9</w:t>
            </w:r>
            <w:r w:rsidR="008A7EA9">
              <w:rPr>
                <w:noProof/>
                <w:webHidden/>
              </w:rPr>
              <w:fldChar w:fldCharType="end"/>
            </w:r>
          </w:hyperlink>
        </w:p>
        <w:p w14:paraId="5A500B75" w14:textId="77777777" w:rsidR="008A7EA9" w:rsidRDefault="00A4798E">
          <w:pPr>
            <w:pStyle w:val="TOC3"/>
            <w:rPr>
              <w:rFonts w:asciiTheme="minorHAnsi" w:eastAsiaTheme="minorEastAsia" w:hAnsiTheme="minorHAnsi" w:cstheme="minorBidi"/>
              <w:noProof/>
              <w:szCs w:val="22"/>
            </w:rPr>
          </w:pPr>
          <w:hyperlink w:anchor="_Toc383898536" w:history="1">
            <w:r w:rsidR="008A7EA9" w:rsidRPr="001D27CA">
              <w:rPr>
                <w:rStyle w:val="Hyperlink"/>
                <w:noProof/>
              </w:rPr>
              <w:t>1.3.3.</w:t>
            </w:r>
            <w:r w:rsidR="008A7EA9">
              <w:rPr>
                <w:rFonts w:asciiTheme="minorHAnsi" w:eastAsiaTheme="minorEastAsia" w:hAnsiTheme="minorHAnsi" w:cstheme="minorBidi"/>
                <w:noProof/>
                <w:szCs w:val="22"/>
              </w:rPr>
              <w:tab/>
            </w:r>
            <w:r w:rsidR="008A7EA9" w:rsidRPr="001D27CA">
              <w:rPr>
                <w:rStyle w:val="Hyperlink"/>
                <w:noProof/>
              </w:rPr>
              <w:t>Carrier Recovery:  Squaring Loop and Costas Loop</w:t>
            </w:r>
            <w:r w:rsidR="008A7EA9">
              <w:rPr>
                <w:noProof/>
                <w:webHidden/>
              </w:rPr>
              <w:tab/>
            </w:r>
            <w:r w:rsidR="008A7EA9">
              <w:rPr>
                <w:noProof/>
                <w:webHidden/>
              </w:rPr>
              <w:fldChar w:fldCharType="begin"/>
            </w:r>
            <w:r w:rsidR="008A7EA9">
              <w:rPr>
                <w:noProof/>
                <w:webHidden/>
              </w:rPr>
              <w:instrText xml:space="preserve"> PAGEREF _Toc383898536 \h </w:instrText>
            </w:r>
            <w:r w:rsidR="008A7EA9">
              <w:rPr>
                <w:noProof/>
                <w:webHidden/>
              </w:rPr>
            </w:r>
            <w:r w:rsidR="008A7EA9">
              <w:rPr>
                <w:noProof/>
                <w:webHidden/>
              </w:rPr>
              <w:fldChar w:fldCharType="separate"/>
            </w:r>
            <w:r w:rsidR="008A7EA9">
              <w:rPr>
                <w:noProof/>
                <w:webHidden/>
              </w:rPr>
              <w:t>10</w:t>
            </w:r>
            <w:r w:rsidR="008A7EA9">
              <w:rPr>
                <w:noProof/>
                <w:webHidden/>
              </w:rPr>
              <w:fldChar w:fldCharType="end"/>
            </w:r>
          </w:hyperlink>
        </w:p>
        <w:p w14:paraId="4BD466D0" w14:textId="77777777" w:rsidR="008A7EA9" w:rsidRDefault="00A4798E">
          <w:pPr>
            <w:pStyle w:val="TOC3"/>
            <w:rPr>
              <w:rFonts w:asciiTheme="minorHAnsi" w:eastAsiaTheme="minorEastAsia" w:hAnsiTheme="minorHAnsi" w:cstheme="minorBidi"/>
              <w:noProof/>
              <w:szCs w:val="22"/>
            </w:rPr>
          </w:pPr>
          <w:hyperlink w:anchor="_Toc383898537" w:history="1">
            <w:r w:rsidR="008A7EA9" w:rsidRPr="001D27CA">
              <w:rPr>
                <w:rStyle w:val="Hyperlink"/>
                <w:rFonts w:eastAsiaTheme="minorHAnsi"/>
                <w:noProof/>
              </w:rPr>
              <w:t>1.3.4.</w:t>
            </w:r>
            <w:r w:rsidR="008A7EA9">
              <w:rPr>
                <w:rFonts w:asciiTheme="minorHAnsi" w:eastAsiaTheme="minorEastAsia" w:hAnsiTheme="minorHAnsi" w:cstheme="minorBidi"/>
                <w:noProof/>
                <w:szCs w:val="22"/>
              </w:rPr>
              <w:tab/>
            </w:r>
            <w:r w:rsidR="008A7EA9" w:rsidRPr="001D27CA">
              <w:rPr>
                <w:rStyle w:val="Hyperlink"/>
                <w:rFonts w:eastAsiaTheme="minorHAnsi"/>
                <w:noProof/>
              </w:rPr>
              <w:t>Clock and Data Recovery:  Open Loop and Closed Loop Circuits</w:t>
            </w:r>
            <w:r w:rsidR="008A7EA9">
              <w:rPr>
                <w:noProof/>
                <w:webHidden/>
              </w:rPr>
              <w:tab/>
            </w:r>
            <w:r w:rsidR="008A7EA9">
              <w:rPr>
                <w:noProof/>
                <w:webHidden/>
              </w:rPr>
              <w:fldChar w:fldCharType="begin"/>
            </w:r>
            <w:r w:rsidR="008A7EA9">
              <w:rPr>
                <w:noProof/>
                <w:webHidden/>
              </w:rPr>
              <w:instrText xml:space="preserve"> PAGEREF _Toc383898537 \h </w:instrText>
            </w:r>
            <w:r w:rsidR="008A7EA9">
              <w:rPr>
                <w:noProof/>
                <w:webHidden/>
              </w:rPr>
            </w:r>
            <w:r w:rsidR="008A7EA9">
              <w:rPr>
                <w:noProof/>
                <w:webHidden/>
              </w:rPr>
              <w:fldChar w:fldCharType="separate"/>
            </w:r>
            <w:r w:rsidR="008A7EA9">
              <w:rPr>
                <w:noProof/>
                <w:webHidden/>
              </w:rPr>
              <w:t>12</w:t>
            </w:r>
            <w:r w:rsidR="008A7EA9">
              <w:rPr>
                <w:noProof/>
                <w:webHidden/>
              </w:rPr>
              <w:fldChar w:fldCharType="end"/>
            </w:r>
          </w:hyperlink>
        </w:p>
        <w:p w14:paraId="2E791534" w14:textId="77777777" w:rsidR="008A7EA9" w:rsidRDefault="00A4798E">
          <w:pPr>
            <w:pStyle w:val="TOC2"/>
            <w:tabs>
              <w:tab w:val="left" w:pos="880"/>
              <w:tab w:val="right" w:leader="dot" w:pos="9350"/>
            </w:tabs>
            <w:rPr>
              <w:rFonts w:asciiTheme="minorHAnsi" w:eastAsiaTheme="minorEastAsia" w:hAnsiTheme="minorHAnsi" w:cstheme="minorBidi"/>
              <w:noProof/>
              <w:szCs w:val="22"/>
            </w:rPr>
          </w:pPr>
          <w:hyperlink w:anchor="_Toc383898538" w:history="1">
            <w:r w:rsidR="008A7EA9" w:rsidRPr="001D27CA">
              <w:rPr>
                <w:rStyle w:val="Hyperlink"/>
                <w:noProof/>
              </w:rPr>
              <w:t>1.4.</w:t>
            </w:r>
            <w:r w:rsidR="008A7EA9">
              <w:rPr>
                <w:rFonts w:asciiTheme="minorHAnsi" w:eastAsiaTheme="minorEastAsia" w:hAnsiTheme="minorHAnsi" w:cstheme="minorBidi"/>
                <w:noProof/>
                <w:szCs w:val="22"/>
              </w:rPr>
              <w:tab/>
            </w:r>
            <w:r w:rsidR="008A7EA9" w:rsidRPr="001D27CA">
              <w:rPr>
                <w:rStyle w:val="Hyperlink"/>
                <w:noProof/>
              </w:rPr>
              <w:t>Proposed Solution Concept</w:t>
            </w:r>
            <w:r w:rsidR="008A7EA9">
              <w:rPr>
                <w:noProof/>
                <w:webHidden/>
              </w:rPr>
              <w:tab/>
            </w:r>
            <w:r w:rsidR="008A7EA9">
              <w:rPr>
                <w:noProof/>
                <w:webHidden/>
              </w:rPr>
              <w:fldChar w:fldCharType="begin"/>
            </w:r>
            <w:r w:rsidR="008A7EA9">
              <w:rPr>
                <w:noProof/>
                <w:webHidden/>
              </w:rPr>
              <w:instrText xml:space="preserve"> PAGEREF _Toc383898538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762F24FC" w14:textId="77777777" w:rsidR="008A7EA9" w:rsidRDefault="00A4798E">
          <w:pPr>
            <w:pStyle w:val="TOC2"/>
            <w:tabs>
              <w:tab w:val="left" w:pos="880"/>
              <w:tab w:val="right" w:leader="dot" w:pos="9350"/>
            </w:tabs>
            <w:rPr>
              <w:rFonts w:asciiTheme="minorHAnsi" w:eastAsiaTheme="minorEastAsia" w:hAnsiTheme="minorHAnsi" w:cstheme="minorBidi"/>
              <w:noProof/>
              <w:szCs w:val="22"/>
            </w:rPr>
          </w:pPr>
          <w:hyperlink w:anchor="_Toc383898539" w:history="1">
            <w:r w:rsidR="008A7EA9" w:rsidRPr="001D27CA">
              <w:rPr>
                <w:rStyle w:val="Hyperlink"/>
                <w:noProof/>
              </w:rPr>
              <w:t>1.5.</w:t>
            </w:r>
            <w:r w:rsidR="008A7EA9">
              <w:rPr>
                <w:rFonts w:asciiTheme="minorHAnsi" w:eastAsiaTheme="minorEastAsia" w:hAnsiTheme="minorHAnsi" w:cstheme="minorBidi"/>
                <w:noProof/>
                <w:szCs w:val="22"/>
              </w:rPr>
              <w:tab/>
            </w:r>
            <w:r w:rsidR="008A7EA9" w:rsidRPr="001D27CA">
              <w:rPr>
                <w:rStyle w:val="Hyperlink"/>
                <w:noProof/>
              </w:rPr>
              <w:t>Major Design and Implementation Challenges</w:t>
            </w:r>
            <w:r w:rsidR="008A7EA9">
              <w:rPr>
                <w:noProof/>
                <w:webHidden/>
              </w:rPr>
              <w:tab/>
            </w:r>
            <w:r w:rsidR="008A7EA9">
              <w:rPr>
                <w:noProof/>
                <w:webHidden/>
              </w:rPr>
              <w:fldChar w:fldCharType="begin"/>
            </w:r>
            <w:r w:rsidR="008A7EA9">
              <w:rPr>
                <w:noProof/>
                <w:webHidden/>
              </w:rPr>
              <w:instrText xml:space="preserve"> PAGEREF _Toc383898539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09AAC120" w14:textId="77777777" w:rsidR="008A7EA9" w:rsidRDefault="00A4798E">
          <w:pPr>
            <w:pStyle w:val="TOC2"/>
            <w:tabs>
              <w:tab w:val="left" w:pos="880"/>
              <w:tab w:val="right" w:leader="dot" w:pos="9350"/>
            </w:tabs>
            <w:rPr>
              <w:rFonts w:asciiTheme="minorHAnsi" w:eastAsiaTheme="minorEastAsia" w:hAnsiTheme="minorHAnsi" w:cstheme="minorBidi"/>
              <w:noProof/>
              <w:szCs w:val="22"/>
            </w:rPr>
          </w:pPr>
          <w:hyperlink w:anchor="_Toc383898540" w:history="1">
            <w:r w:rsidR="008A7EA9" w:rsidRPr="001D27CA">
              <w:rPr>
                <w:rStyle w:val="Hyperlink"/>
                <w:noProof/>
              </w:rPr>
              <w:t>1.6.</w:t>
            </w:r>
            <w:r w:rsidR="008A7EA9">
              <w:rPr>
                <w:rFonts w:asciiTheme="minorHAnsi" w:eastAsiaTheme="minorEastAsia" w:hAnsiTheme="minorHAnsi" w:cstheme="minorBidi"/>
                <w:noProof/>
                <w:szCs w:val="22"/>
              </w:rPr>
              <w:tab/>
            </w:r>
            <w:r w:rsidR="008A7EA9" w:rsidRPr="001D27CA">
              <w:rPr>
                <w:rStyle w:val="Hyperlink"/>
                <w:noProof/>
              </w:rPr>
              <w:t>Implications of Project Success (Brandon)</w:t>
            </w:r>
            <w:r w:rsidR="008A7EA9">
              <w:rPr>
                <w:noProof/>
                <w:webHidden/>
              </w:rPr>
              <w:tab/>
            </w:r>
            <w:r w:rsidR="008A7EA9">
              <w:rPr>
                <w:noProof/>
                <w:webHidden/>
              </w:rPr>
              <w:fldChar w:fldCharType="begin"/>
            </w:r>
            <w:r w:rsidR="008A7EA9">
              <w:rPr>
                <w:noProof/>
                <w:webHidden/>
              </w:rPr>
              <w:instrText xml:space="preserve"> PAGEREF _Toc383898540 \h </w:instrText>
            </w:r>
            <w:r w:rsidR="008A7EA9">
              <w:rPr>
                <w:noProof/>
                <w:webHidden/>
              </w:rPr>
            </w:r>
            <w:r w:rsidR="008A7EA9">
              <w:rPr>
                <w:noProof/>
                <w:webHidden/>
              </w:rPr>
              <w:fldChar w:fldCharType="separate"/>
            </w:r>
            <w:r w:rsidR="008A7EA9">
              <w:rPr>
                <w:noProof/>
                <w:webHidden/>
              </w:rPr>
              <w:t>14</w:t>
            </w:r>
            <w:r w:rsidR="008A7EA9">
              <w:rPr>
                <w:noProof/>
                <w:webHidden/>
              </w:rPr>
              <w:fldChar w:fldCharType="end"/>
            </w:r>
          </w:hyperlink>
        </w:p>
        <w:p w14:paraId="76BF998D" w14:textId="77777777" w:rsidR="008A7EA9" w:rsidRDefault="00A4798E">
          <w:pPr>
            <w:pStyle w:val="TOC1"/>
            <w:tabs>
              <w:tab w:val="left" w:pos="720"/>
              <w:tab w:val="right" w:leader="dot" w:pos="9350"/>
            </w:tabs>
            <w:rPr>
              <w:rFonts w:asciiTheme="minorHAnsi" w:eastAsiaTheme="minorEastAsia" w:hAnsiTheme="minorHAnsi" w:cstheme="minorBidi"/>
              <w:noProof/>
              <w:szCs w:val="22"/>
            </w:rPr>
          </w:pPr>
          <w:hyperlink w:anchor="_Toc383898541" w:history="1">
            <w:r w:rsidR="008A7EA9" w:rsidRPr="001D27CA">
              <w:rPr>
                <w:rStyle w:val="Hyperlink"/>
                <w:noProof/>
              </w:rPr>
              <w:t>2.</w:t>
            </w:r>
            <w:r w:rsidR="008A7EA9">
              <w:rPr>
                <w:rFonts w:asciiTheme="minorHAnsi" w:eastAsiaTheme="minorEastAsia" w:hAnsiTheme="minorHAnsi" w:cstheme="minorBidi"/>
                <w:noProof/>
                <w:szCs w:val="22"/>
              </w:rPr>
              <w:tab/>
            </w:r>
            <w:r w:rsidR="008A7EA9" w:rsidRPr="001D27CA">
              <w:rPr>
                <w:rStyle w:val="Hyperlink"/>
                <w:noProof/>
              </w:rPr>
              <w:t>DESIGN REQUIREMENTS</w:t>
            </w:r>
            <w:r w:rsidR="008A7EA9">
              <w:rPr>
                <w:noProof/>
                <w:webHidden/>
              </w:rPr>
              <w:tab/>
            </w:r>
            <w:r w:rsidR="008A7EA9">
              <w:rPr>
                <w:noProof/>
                <w:webHidden/>
              </w:rPr>
              <w:fldChar w:fldCharType="begin"/>
            </w:r>
            <w:r w:rsidR="008A7EA9">
              <w:rPr>
                <w:noProof/>
                <w:webHidden/>
              </w:rPr>
              <w:instrText xml:space="preserve"> PAGEREF _Toc383898541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2F72A784" w14:textId="77777777" w:rsidR="008A7EA9" w:rsidRDefault="00A4798E">
          <w:pPr>
            <w:pStyle w:val="TOC2"/>
            <w:tabs>
              <w:tab w:val="left" w:pos="880"/>
              <w:tab w:val="right" w:leader="dot" w:pos="9350"/>
            </w:tabs>
            <w:rPr>
              <w:rFonts w:asciiTheme="minorHAnsi" w:eastAsiaTheme="minorEastAsia" w:hAnsiTheme="minorHAnsi" w:cstheme="minorBidi"/>
              <w:noProof/>
              <w:szCs w:val="22"/>
            </w:rPr>
          </w:pPr>
          <w:hyperlink w:anchor="_Toc383898542" w:history="1">
            <w:r w:rsidR="008A7EA9" w:rsidRPr="001D27CA">
              <w:rPr>
                <w:rStyle w:val="Hyperlink"/>
                <w:noProof/>
              </w:rPr>
              <w:t>2.1.</w:t>
            </w:r>
            <w:r w:rsidR="008A7EA9">
              <w:rPr>
                <w:rFonts w:asciiTheme="minorHAnsi" w:eastAsiaTheme="minorEastAsia" w:hAnsiTheme="minorHAnsi" w:cstheme="minorBidi"/>
                <w:noProof/>
                <w:szCs w:val="22"/>
              </w:rPr>
              <w:tab/>
            </w:r>
            <w:r w:rsidR="008A7EA9" w:rsidRPr="001D27CA">
              <w:rPr>
                <w:rStyle w:val="Hyperlink"/>
                <w:noProof/>
              </w:rPr>
              <w:t>Functional Design Constraints (Brandon K)</w:t>
            </w:r>
            <w:r w:rsidR="008A7EA9">
              <w:rPr>
                <w:noProof/>
                <w:webHidden/>
              </w:rPr>
              <w:tab/>
            </w:r>
            <w:r w:rsidR="008A7EA9">
              <w:rPr>
                <w:noProof/>
                <w:webHidden/>
              </w:rPr>
              <w:fldChar w:fldCharType="begin"/>
            </w:r>
            <w:r w:rsidR="008A7EA9">
              <w:rPr>
                <w:noProof/>
                <w:webHidden/>
              </w:rPr>
              <w:instrText xml:space="preserve"> PAGEREF _Toc383898542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5C913F01" w14:textId="77777777" w:rsidR="008A7EA9" w:rsidRDefault="00A4798E">
          <w:pPr>
            <w:pStyle w:val="TOC2"/>
            <w:tabs>
              <w:tab w:val="left" w:pos="880"/>
              <w:tab w:val="right" w:leader="dot" w:pos="9350"/>
            </w:tabs>
            <w:rPr>
              <w:rFonts w:asciiTheme="minorHAnsi" w:eastAsiaTheme="minorEastAsia" w:hAnsiTheme="minorHAnsi" w:cstheme="minorBidi"/>
              <w:noProof/>
              <w:szCs w:val="22"/>
            </w:rPr>
          </w:pPr>
          <w:hyperlink w:anchor="_Toc383898543" w:history="1">
            <w:r w:rsidR="008A7EA9" w:rsidRPr="001D27CA">
              <w:rPr>
                <w:rStyle w:val="Hyperlink"/>
                <w:noProof/>
              </w:rPr>
              <w:t>2.2.</w:t>
            </w:r>
            <w:r w:rsidR="008A7EA9">
              <w:rPr>
                <w:rFonts w:asciiTheme="minorHAnsi" w:eastAsiaTheme="minorEastAsia" w:hAnsiTheme="minorHAnsi" w:cstheme="minorBidi"/>
                <w:noProof/>
                <w:szCs w:val="22"/>
              </w:rPr>
              <w:tab/>
            </w:r>
            <w:r w:rsidR="008A7EA9" w:rsidRPr="001D27CA">
              <w:rPr>
                <w:rStyle w:val="Hyperlink"/>
                <w:noProof/>
              </w:rPr>
              <w:t>Non-Functional Design Constraints (Brandon)</w:t>
            </w:r>
            <w:r w:rsidR="008A7EA9">
              <w:rPr>
                <w:noProof/>
                <w:webHidden/>
              </w:rPr>
              <w:tab/>
            </w:r>
            <w:r w:rsidR="008A7EA9">
              <w:rPr>
                <w:noProof/>
                <w:webHidden/>
              </w:rPr>
              <w:fldChar w:fldCharType="begin"/>
            </w:r>
            <w:r w:rsidR="008A7EA9">
              <w:rPr>
                <w:noProof/>
                <w:webHidden/>
              </w:rPr>
              <w:instrText xml:space="preserve"> PAGEREF _Toc383898543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B2AF137" w14:textId="77777777" w:rsidR="008A7EA9" w:rsidRDefault="00A4798E">
          <w:pPr>
            <w:pStyle w:val="TOC1"/>
            <w:tabs>
              <w:tab w:val="left" w:pos="720"/>
              <w:tab w:val="right" w:leader="dot" w:pos="9350"/>
            </w:tabs>
            <w:rPr>
              <w:rFonts w:asciiTheme="minorHAnsi" w:eastAsiaTheme="minorEastAsia" w:hAnsiTheme="minorHAnsi" w:cstheme="minorBidi"/>
              <w:noProof/>
              <w:szCs w:val="22"/>
            </w:rPr>
          </w:pPr>
          <w:hyperlink w:anchor="_Toc383898544" w:history="1">
            <w:r w:rsidR="008A7EA9" w:rsidRPr="001D27CA">
              <w:rPr>
                <w:rStyle w:val="Hyperlink"/>
                <w:noProof/>
              </w:rPr>
              <w:t>3.</w:t>
            </w:r>
            <w:r w:rsidR="008A7EA9">
              <w:rPr>
                <w:rFonts w:asciiTheme="minorHAnsi" w:eastAsiaTheme="minorEastAsia" w:hAnsiTheme="minorHAnsi" w:cstheme="minorBidi"/>
                <w:noProof/>
                <w:szCs w:val="22"/>
              </w:rPr>
              <w:tab/>
            </w:r>
            <w:r w:rsidR="008A7EA9" w:rsidRPr="001D27CA">
              <w:rPr>
                <w:rStyle w:val="Hyperlink"/>
                <w:noProof/>
              </w:rPr>
              <w:t>APPROACH</w:t>
            </w:r>
            <w:r w:rsidR="008A7EA9">
              <w:rPr>
                <w:noProof/>
                <w:webHidden/>
              </w:rPr>
              <w:tab/>
            </w:r>
            <w:r w:rsidR="008A7EA9">
              <w:rPr>
                <w:noProof/>
                <w:webHidden/>
              </w:rPr>
              <w:fldChar w:fldCharType="begin"/>
            </w:r>
            <w:r w:rsidR="008A7EA9">
              <w:rPr>
                <w:noProof/>
                <w:webHidden/>
              </w:rPr>
              <w:instrText xml:space="preserve"> PAGEREF _Toc383898544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9749B61" w14:textId="77777777" w:rsidR="008A7EA9" w:rsidRDefault="00A4798E">
          <w:pPr>
            <w:pStyle w:val="TOC2"/>
            <w:tabs>
              <w:tab w:val="left" w:pos="880"/>
              <w:tab w:val="right" w:leader="dot" w:pos="9350"/>
            </w:tabs>
            <w:rPr>
              <w:rFonts w:asciiTheme="minorHAnsi" w:eastAsiaTheme="minorEastAsia" w:hAnsiTheme="minorHAnsi" w:cstheme="minorBidi"/>
              <w:noProof/>
              <w:szCs w:val="22"/>
            </w:rPr>
          </w:pPr>
          <w:hyperlink w:anchor="_Toc383898545" w:history="1">
            <w:r w:rsidR="008A7EA9" w:rsidRPr="001D27CA">
              <w:rPr>
                <w:rStyle w:val="Hyperlink"/>
                <w:noProof/>
              </w:rPr>
              <w:t>3.1.</w:t>
            </w:r>
            <w:r w:rsidR="008A7EA9">
              <w:rPr>
                <w:rFonts w:asciiTheme="minorHAnsi" w:eastAsiaTheme="minorEastAsia" w:hAnsiTheme="minorHAnsi" w:cstheme="minorBidi"/>
                <w:noProof/>
                <w:szCs w:val="22"/>
              </w:rPr>
              <w:tab/>
            </w:r>
            <w:r w:rsidR="008A7EA9" w:rsidRPr="001D27CA">
              <w:rPr>
                <w:rStyle w:val="Hyperlink"/>
                <w:noProof/>
              </w:rPr>
              <w:t>Software Simulation Using Matlab/Simulink</w:t>
            </w:r>
            <w:r w:rsidR="008A7EA9">
              <w:rPr>
                <w:noProof/>
                <w:webHidden/>
              </w:rPr>
              <w:tab/>
            </w:r>
            <w:r w:rsidR="008A7EA9">
              <w:rPr>
                <w:noProof/>
                <w:webHidden/>
              </w:rPr>
              <w:fldChar w:fldCharType="begin"/>
            </w:r>
            <w:r w:rsidR="008A7EA9">
              <w:rPr>
                <w:noProof/>
                <w:webHidden/>
              </w:rPr>
              <w:instrText xml:space="preserve"> PAGEREF _Toc383898545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1979AE42" w14:textId="77777777" w:rsidR="008A7EA9" w:rsidRDefault="00A4798E">
          <w:pPr>
            <w:pStyle w:val="TOC3"/>
            <w:rPr>
              <w:rFonts w:asciiTheme="minorHAnsi" w:eastAsiaTheme="minorEastAsia" w:hAnsiTheme="minorHAnsi" w:cstheme="minorBidi"/>
              <w:noProof/>
              <w:szCs w:val="22"/>
            </w:rPr>
          </w:pPr>
          <w:hyperlink w:anchor="_Toc383898546" w:history="1">
            <w:r w:rsidR="008A7EA9" w:rsidRPr="001D27CA">
              <w:rPr>
                <w:rStyle w:val="Hyperlink"/>
                <w:noProof/>
              </w:rPr>
              <w:t>3.1.1.</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_Toc383898546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6C1EE188" w14:textId="77777777" w:rsidR="008A7EA9" w:rsidRDefault="00A4798E">
          <w:pPr>
            <w:pStyle w:val="TOC3"/>
            <w:rPr>
              <w:rFonts w:asciiTheme="minorHAnsi" w:eastAsiaTheme="minorEastAsia" w:hAnsiTheme="minorHAnsi" w:cstheme="minorBidi"/>
              <w:noProof/>
              <w:szCs w:val="22"/>
            </w:rPr>
          </w:pPr>
          <w:hyperlink w:anchor="_Toc383898547" w:history="1">
            <w:r w:rsidR="008A7EA9" w:rsidRPr="001D27CA">
              <w:rPr>
                <w:rStyle w:val="Hyperlink"/>
                <w:noProof/>
              </w:rPr>
              <w:t>3.1.2.</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_Toc383898547 \h </w:instrText>
            </w:r>
            <w:r w:rsidR="008A7EA9">
              <w:rPr>
                <w:noProof/>
                <w:webHidden/>
              </w:rPr>
            </w:r>
            <w:r w:rsidR="008A7EA9">
              <w:rPr>
                <w:noProof/>
                <w:webHidden/>
              </w:rPr>
              <w:fldChar w:fldCharType="separate"/>
            </w:r>
            <w:r w:rsidR="008A7EA9">
              <w:rPr>
                <w:noProof/>
                <w:webHidden/>
              </w:rPr>
              <w:t>18</w:t>
            </w:r>
            <w:r w:rsidR="008A7EA9">
              <w:rPr>
                <w:noProof/>
                <w:webHidden/>
              </w:rPr>
              <w:fldChar w:fldCharType="end"/>
            </w:r>
          </w:hyperlink>
        </w:p>
        <w:p w14:paraId="77BF0A26" w14:textId="77777777" w:rsidR="008A7EA9" w:rsidRDefault="00A4798E">
          <w:pPr>
            <w:pStyle w:val="TOC3"/>
            <w:rPr>
              <w:rFonts w:asciiTheme="minorHAnsi" w:eastAsiaTheme="minorEastAsia" w:hAnsiTheme="minorHAnsi" w:cstheme="minorBidi"/>
              <w:noProof/>
              <w:szCs w:val="22"/>
            </w:rPr>
          </w:pPr>
          <w:hyperlink w:anchor="_Toc383898548" w:history="1">
            <w:r w:rsidR="008A7EA9" w:rsidRPr="001D27CA">
              <w:rPr>
                <w:rStyle w:val="Hyperlink"/>
                <w:noProof/>
              </w:rPr>
              <w:t>3.1.3</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_Toc383898548 \h </w:instrText>
            </w:r>
            <w:r w:rsidR="008A7EA9">
              <w:rPr>
                <w:noProof/>
                <w:webHidden/>
              </w:rPr>
            </w:r>
            <w:r w:rsidR="008A7EA9">
              <w:rPr>
                <w:noProof/>
                <w:webHidden/>
              </w:rPr>
              <w:fldChar w:fldCharType="separate"/>
            </w:r>
            <w:r w:rsidR="008A7EA9">
              <w:rPr>
                <w:noProof/>
                <w:webHidden/>
              </w:rPr>
              <w:t>19</w:t>
            </w:r>
            <w:r w:rsidR="008A7EA9">
              <w:rPr>
                <w:noProof/>
                <w:webHidden/>
              </w:rPr>
              <w:fldChar w:fldCharType="end"/>
            </w:r>
          </w:hyperlink>
        </w:p>
        <w:p w14:paraId="76F55BCC" w14:textId="77777777" w:rsidR="008A7EA9" w:rsidRDefault="00A4798E">
          <w:pPr>
            <w:pStyle w:val="TOC3"/>
            <w:rPr>
              <w:rFonts w:asciiTheme="minorHAnsi" w:eastAsiaTheme="minorEastAsia" w:hAnsiTheme="minorHAnsi" w:cstheme="minorBidi"/>
              <w:noProof/>
              <w:szCs w:val="22"/>
            </w:rPr>
          </w:pPr>
          <w:hyperlink w:anchor="_Toc383898549" w:history="1">
            <w:r w:rsidR="008A7EA9" w:rsidRPr="001D27CA">
              <w:rPr>
                <w:rStyle w:val="Hyperlink"/>
                <w:noProof/>
              </w:rPr>
              <w:t xml:space="preserve">3.1.4 </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_Toc383898549 \h </w:instrText>
            </w:r>
            <w:r w:rsidR="008A7EA9">
              <w:rPr>
                <w:noProof/>
                <w:webHidden/>
              </w:rPr>
            </w:r>
            <w:r w:rsidR="008A7EA9">
              <w:rPr>
                <w:noProof/>
                <w:webHidden/>
              </w:rPr>
              <w:fldChar w:fldCharType="separate"/>
            </w:r>
            <w:r w:rsidR="008A7EA9">
              <w:rPr>
                <w:noProof/>
                <w:webHidden/>
              </w:rPr>
              <w:t>20</w:t>
            </w:r>
            <w:r w:rsidR="008A7EA9">
              <w:rPr>
                <w:noProof/>
                <w:webHidden/>
              </w:rPr>
              <w:fldChar w:fldCharType="end"/>
            </w:r>
          </w:hyperlink>
        </w:p>
        <w:p w14:paraId="3DCF9506" w14:textId="77777777" w:rsidR="008A7EA9" w:rsidRDefault="00A4798E">
          <w:pPr>
            <w:pStyle w:val="TOC3"/>
            <w:rPr>
              <w:rFonts w:asciiTheme="minorHAnsi" w:eastAsiaTheme="minorEastAsia" w:hAnsiTheme="minorHAnsi" w:cstheme="minorBidi"/>
              <w:noProof/>
              <w:szCs w:val="22"/>
            </w:rPr>
          </w:pPr>
          <w:hyperlink w:anchor="_Toc383898550" w:history="1">
            <w:r w:rsidR="008A7EA9" w:rsidRPr="001D27CA">
              <w:rPr>
                <w:rStyle w:val="Hyperlink"/>
                <w:noProof/>
              </w:rPr>
              <w:t>3.1.5</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_Toc383898550 \h </w:instrText>
            </w:r>
            <w:r w:rsidR="008A7EA9">
              <w:rPr>
                <w:noProof/>
                <w:webHidden/>
              </w:rPr>
            </w:r>
            <w:r w:rsidR="008A7EA9">
              <w:rPr>
                <w:noProof/>
                <w:webHidden/>
              </w:rPr>
              <w:fldChar w:fldCharType="separate"/>
            </w:r>
            <w:r w:rsidR="008A7EA9">
              <w:rPr>
                <w:noProof/>
                <w:webHidden/>
              </w:rPr>
              <w:t>28</w:t>
            </w:r>
            <w:r w:rsidR="008A7EA9">
              <w:rPr>
                <w:noProof/>
                <w:webHidden/>
              </w:rPr>
              <w:fldChar w:fldCharType="end"/>
            </w:r>
          </w:hyperlink>
        </w:p>
        <w:p w14:paraId="5F94E104" w14:textId="77777777" w:rsidR="008A7EA9" w:rsidRDefault="00A4798E">
          <w:pPr>
            <w:pStyle w:val="TOC3"/>
            <w:rPr>
              <w:rFonts w:asciiTheme="minorHAnsi" w:eastAsiaTheme="minorEastAsia" w:hAnsiTheme="minorHAnsi" w:cstheme="minorBidi"/>
              <w:noProof/>
              <w:szCs w:val="22"/>
            </w:rPr>
          </w:pPr>
          <w:hyperlink w:anchor="_Toc383898551" w:history="1">
            <w:r w:rsidR="008A7EA9" w:rsidRPr="001D27CA">
              <w:rPr>
                <w:rStyle w:val="Hyperlink"/>
                <w:noProof/>
              </w:rPr>
              <w:t>3.1.6</w:t>
            </w:r>
            <w:r w:rsidR="008A7EA9">
              <w:rPr>
                <w:rFonts w:asciiTheme="minorHAnsi" w:eastAsiaTheme="minorEastAsia" w:hAnsiTheme="minorHAnsi" w:cstheme="minorBidi"/>
                <w:noProof/>
                <w:szCs w:val="22"/>
              </w:rPr>
              <w:tab/>
            </w:r>
            <w:r w:rsidR="008A7EA9" w:rsidRPr="001D27CA">
              <w:rPr>
                <w:rStyle w:val="Hyperlink"/>
                <w:noProof/>
              </w:rPr>
              <w:t>Simulation Results</w:t>
            </w:r>
            <w:r w:rsidR="008A7EA9">
              <w:rPr>
                <w:noProof/>
                <w:webHidden/>
              </w:rPr>
              <w:tab/>
            </w:r>
            <w:r w:rsidR="008A7EA9">
              <w:rPr>
                <w:noProof/>
                <w:webHidden/>
              </w:rPr>
              <w:fldChar w:fldCharType="begin"/>
            </w:r>
            <w:r w:rsidR="008A7EA9">
              <w:rPr>
                <w:noProof/>
                <w:webHidden/>
              </w:rPr>
              <w:instrText xml:space="preserve"> PAGEREF _Toc383898551 \h </w:instrText>
            </w:r>
            <w:r w:rsidR="008A7EA9">
              <w:rPr>
                <w:noProof/>
                <w:webHidden/>
              </w:rPr>
            </w:r>
            <w:r w:rsidR="008A7EA9">
              <w:rPr>
                <w:noProof/>
                <w:webHidden/>
              </w:rPr>
              <w:fldChar w:fldCharType="separate"/>
            </w:r>
            <w:r w:rsidR="008A7EA9">
              <w:rPr>
                <w:noProof/>
                <w:webHidden/>
              </w:rPr>
              <w:t>29</w:t>
            </w:r>
            <w:r w:rsidR="008A7EA9">
              <w:rPr>
                <w:noProof/>
                <w:webHidden/>
              </w:rPr>
              <w:fldChar w:fldCharType="end"/>
            </w:r>
          </w:hyperlink>
        </w:p>
        <w:p w14:paraId="6D894E7C" w14:textId="77777777" w:rsidR="008A7EA9" w:rsidRDefault="00A4798E">
          <w:pPr>
            <w:pStyle w:val="TOC2"/>
            <w:tabs>
              <w:tab w:val="left" w:pos="880"/>
              <w:tab w:val="right" w:leader="dot" w:pos="9350"/>
            </w:tabs>
            <w:rPr>
              <w:rFonts w:asciiTheme="minorHAnsi" w:eastAsiaTheme="minorEastAsia" w:hAnsiTheme="minorHAnsi" w:cstheme="minorBidi"/>
              <w:noProof/>
              <w:szCs w:val="22"/>
            </w:rPr>
          </w:pPr>
          <w:hyperlink w:anchor="_Toc383898552" w:history="1">
            <w:r w:rsidR="008A7EA9" w:rsidRPr="001D27CA">
              <w:rPr>
                <w:rStyle w:val="Hyperlink"/>
                <w:noProof/>
              </w:rPr>
              <w:t>3.2.</w:t>
            </w:r>
            <w:r w:rsidR="008A7EA9">
              <w:rPr>
                <w:rFonts w:asciiTheme="minorHAnsi" w:eastAsiaTheme="minorEastAsia" w:hAnsiTheme="minorHAnsi" w:cstheme="minorBidi"/>
                <w:noProof/>
                <w:szCs w:val="22"/>
              </w:rPr>
              <w:tab/>
            </w:r>
            <w:r w:rsidR="008A7EA9" w:rsidRPr="001D27CA">
              <w:rPr>
                <w:rStyle w:val="Hyperlink"/>
                <w:noProof/>
              </w:rPr>
              <w:t>Hardware Implementation using ISE Project Navigator</w:t>
            </w:r>
            <w:r w:rsidR="008A7EA9">
              <w:rPr>
                <w:noProof/>
                <w:webHidden/>
              </w:rPr>
              <w:tab/>
            </w:r>
            <w:r w:rsidR="008A7EA9">
              <w:rPr>
                <w:noProof/>
                <w:webHidden/>
              </w:rPr>
              <w:fldChar w:fldCharType="begin"/>
            </w:r>
            <w:r w:rsidR="008A7EA9">
              <w:rPr>
                <w:noProof/>
                <w:webHidden/>
              </w:rPr>
              <w:instrText xml:space="preserve"> PAGEREF _Toc383898552 \h </w:instrText>
            </w:r>
            <w:r w:rsidR="008A7EA9">
              <w:rPr>
                <w:noProof/>
                <w:webHidden/>
              </w:rPr>
            </w:r>
            <w:r w:rsidR="008A7EA9">
              <w:rPr>
                <w:noProof/>
                <w:webHidden/>
              </w:rPr>
              <w:fldChar w:fldCharType="separate"/>
            </w:r>
            <w:r w:rsidR="008A7EA9">
              <w:rPr>
                <w:noProof/>
                <w:webHidden/>
              </w:rPr>
              <w:t>30</w:t>
            </w:r>
            <w:r w:rsidR="008A7EA9">
              <w:rPr>
                <w:noProof/>
                <w:webHidden/>
              </w:rPr>
              <w:fldChar w:fldCharType="end"/>
            </w:r>
          </w:hyperlink>
        </w:p>
        <w:p w14:paraId="4794EACD" w14:textId="77777777" w:rsidR="008A7EA9" w:rsidRDefault="00A4798E">
          <w:pPr>
            <w:pStyle w:val="TOC3"/>
            <w:rPr>
              <w:rFonts w:asciiTheme="minorHAnsi" w:eastAsiaTheme="minorEastAsia" w:hAnsiTheme="minorHAnsi" w:cstheme="minorBidi"/>
              <w:noProof/>
              <w:szCs w:val="22"/>
            </w:rPr>
          </w:pPr>
          <w:hyperlink w:anchor="_Toc383898553" w:history="1">
            <w:r w:rsidR="008A7EA9" w:rsidRPr="001D27CA">
              <w:rPr>
                <w:rStyle w:val="Hyperlink"/>
                <w:noProof/>
              </w:rPr>
              <w:t>3.2.1</w:t>
            </w:r>
            <w:r w:rsidR="008A7EA9">
              <w:rPr>
                <w:rFonts w:asciiTheme="minorHAnsi" w:eastAsiaTheme="minorEastAsia" w:hAnsiTheme="minorHAnsi" w:cstheme="minorBidi"/>
                <w:noProof/>
                <w:szCs w:val="22"/>
              </w:rPr>
              <w:tab/>
            </w:r>
            <w:r w:rsidR="008A7EA9" w:rsidRPr="001D27CA">
              <w:rPr>
                <w:rStyle w:val="Hyperlink"/>
                <w:noProof/>
              </w:rPr>
              <w:t>Serial Terminal Program &amp; Software BER Calculation Script</w:t>
            </w:r>
            <w:r w:rsidR="008A7EA9">
              <w:rPr>
                <w:noProof/>
                <w:webHidden/>
              </w:rPr>
              <w:tab/>
            </w:r>
            <w:r w:rsidR="008A7EA9">
              <w:rPr>
                <w:noProof/>
                <w:webHidden/>
              </w:rPr>
              <w:fldChar w:fldCharType="begin"/>
            </w:r>
            <w:r w:rsidR="008A7EA9">
              <w:rPr>
                <w:noProof/>
                <w:webHidden/>
              </w:rPr>
              <w:instrText xml:space="preserve"> PAGEREF _Toc383898553 \h </w:instrText>
            </w:r>
            <w:r w:rsidR="008A7EA9">
              <w:rPr>
                <w:noProof/>
                <w:webHidden/>
              </w:rPr>
            </w:r>
            <w:r w:rsidR="008A7EA9">
              <w:rPr>
                <w:noProof/>
                <w:webHidden/>
              </w:rPr>
              <w:fldChar w:fldCharType="separate"/>
            </w:r>
            <w:r w:rsidR="008A7EA9">
              <w:rPr>
                <w:noProof/>
                <w:webHidden/>
              </w:rPr>
              <w:t>34</w:t>
            </w:r>
            <w:r w:rsidR="008A7EA9">
              <w:rPr>
                <w:noProof/>
                <w:webHidden/>
              </w:rPr>
              <w:fldChar w:fldCharType="end"/>
            </w:r>
          </w:hyperlink>
        </w:p>
        <w:p w14:paraId="370088C6" w14:textId="77777777" w:rsidR="008A7EA9" w:rsidRDefault="00A4798E">
          <w:pPr>
            <w:pStyle w:val="TOC3"/>
            <w:rPr>
              <w:rFonts w:asciiTheme="minorHAnsi" w:eastAsiaTheme="minorEastAsia" w:hAnsiTheme="minorHAnsi" w:cstheme="minorBidi"/>
              <w:noProof/>
              <w:szCs w:val="22"/>
            </w:rPr>
          </w:pPr>
          <w:hyperlink w:anchor="_Toc383898554" w:history="1">
            <w:r w:rsidR="008A7EA9" w:rsidRPr="001D27CA">
              <w:rPr>
                <w:rStyle w:val="Hyperlink"/>
                <w:noProof/>
              </w:rPr>
              <w:t>3.2.2</w:t>
            </w:r>
            <w:r w:rsidR="008A7EA9">
              <w:rPr>
                <w:rFonts w:asciiTheme="minorHAnsi" w:eastAsiaTheme="minorEastAsia" w:hAnsiTheme="minorHAnsi" w:cstheme="minorBidi"/>
                <w:noProof/>
                <w:szCs w:val="22"/>
              </w:rPr>
              <w:tab/>
            </w:r>
            <w:r w:rsidR="008A7EA9" w:rsidRPr="001D27CA">
              <w:rPr>
                <w:rStyle w:val="Hyperlink"/>
                <w:noProof/>
              </w:rPr>
              <w:t>10K-bit Receive and Transit Storage Buffers</w:t>
            </w:r>
            <w:r w:rsidR="008A7EA9">
              <w:rPr>
                <w:noProof/>
                <w:webHidden/>
              </w:rPr>
              <w:tab/>
            </w:r>
            <w:r w:rsidR="008A7EA9">
              <w:rPr>
                <w:noProof/>
                <w:webHidden/>
              </w:rPr>
              <w:fldChar w:fldCharType="begin"/>
            </w:r>
            <w:r w:rsidR="008A7EA9">
              <w:rPr>
                <w:noProof/>
                <w:webHidden/>
              </w:rPr>
              <w:instrText xml:space="preserve"> PAGEREF _Toc383898554 \h </w:instrText>
            </w:r>
            <w:r w:rsidR="008A7EA9">
              <w:rPr>
                <w:noProof/>
                <w:webHidden/>
              </w:rPr>
            </w:r>
            <w:r w:rsidR="008A7EA9">
              <w:rPr>
                <w:noProof/>
                <w:webHidden/>
              </w:rPr>
              <w:fldChar w:fldCharType="separate"/>
            </w:r>
            <w:r w:rsidR="008A7EA9">
              <w:rPr>
                <w:noProof/>
                <w:webHidden/>
              </w:rPr>
              <w:t>35</w:t>
            </w:r>
            <w:r w:rsidR="008A7EA9">
              <w:rPr>
                <w:noProof/>
                <w:webHidden/>
              </w:rPr>
              <w:fldChar w:fldCharType="end"/>
            </w:r>
          </w:hyperlink>
        </w:p>
        <w:p w14:paraId="2A8BE6A7" w14:textId="77777777" w:rsidR="008A7EA9" w:rsidRDefault="00A4798E">
          <w:pPr>
            <w:pStyle w:val="TOC3"/>
            <w:rPr>
              <w:rFonts w:asciiTheme="minorHAnsi" w:eastAsiaTheme="minorEastAsia" w:hAnsiTheme="minorHAnsi" w:cstheme="minorBidi"/>
              <w:noProof/>
              <w:szCs w:val="22"/>
            </w:rPr>
          </w:pPr>
          <w:hyperlink w:anchor="_Toc383898555" w:history="1">
            <w:r w:rsidR="008A7EA9" w:rsidRPr="001D27CA">
              <w:rPr>
                <w:rStyle w:val="Hyperlink"/>
                <w:noProof/>
              </w:rPr>
              <w:t>3.2.3</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_Toc383898555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41C5C86" w14:textId="77777777" w:rsidR="008A7EA9" w:rsidRDefault="00A4798E">
          <w:pPr>
            <w:pStyle w:val="TOC3"/>
            <w:rPr>
              <w:rFonts w:asciiTheme="minorHAnsi" w:eastAsiaTheme="minorEastAsia" w:hAnsiTheme="minorHAnsi" w:cstheme="minorBidi"/>
              <w:noProof/>
              <w:szCs w:val="22"/>
            </w:rPr>
          </w:pPr>
          <w:hyperlink w:anchor="_Toc383898556" w:history="1">
            <w:r w:rsidR="008A7EA9" w:rsidRPr="001D27CA">
              <w:rPr>
                <w:rStyle w:val="Hyperlink"/>
                <w:noProof/>
              </w:rPr>
              <w:t>3.2.4</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_Toc383898556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F1661EF" w14:textId="77777777" w:rsidR="008A7EA9" w:rsidRDefault="00A4798E">
          <w:pPr>
            <w:pStyle w:val="TOC3"/>
            <w:rPr>
              <w:rFonts w:asciiTheme="minorHAnsi" w:eastAsiaTheme="minorEastAsia" w:hAnsiTheme="minorHAnsi" w:cstheme="minorBidi"/>
              <w:noProof/>
              <w:szCs w:val="22"/>
            </w:rPr>
          </w:pPr>
          <w:hyperlink w:anchor="_Toc383898557" w:history="1">
            <w:r w:rsidR="008A7EA9" w:rsidRPr="001D27CA">
              <w:rPr>
                <w:rStyle w:val="Hyperlink"/>
                <w:noProof/>
              </w:rPr>
              <w:t>3.2.5</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_Toc383898557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78B8052F" w14:textId="77777777" w:rsidR="008A7EA9" w:rsidRDefault="00A4798E">
          <w:pPr>
            <w:pStyle w:val="TOC3"/>
            <w:rPr>
              <w:rFonts w:asciiTheme="minorHAnsi" w:eastAsiaTheme="minorEastAsia" w:hAnsiTheme="minorHAnsi" w:cstheme="minorBidi"/>
              <w:noProof/>
              <w:szCs w:val="22"/>
            </w:rPr>
          </w:pPr>
          <w:hyperlink w:anchor="_Toc383898558" w:history="1">
            <w:r w:rsidR="008A7EA9" w:rsidRPr="001D27CA">
              <w:rPr>
                <w:rStyle w:val="Hyperlink"/>
                <w:noProof/>
              </w:rPr>
              <w:t>3.2.6</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_Toc383898558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ABC37A" w14:textId="77777777" w:rsidR="008A7EA9" w:rsidRDefault="00A4798E">
          <w:pPr>
            <w:pStyle w:val="TOC3"/>
            <w:rPr>
              <w:rFonts w:asciiTheme="minorHAnsi" w:eastAsiaTheme="minorEastAsia" w:hAnsiTheme="minorHAnsi" w:cstheme="minorBidi"/>
              <w:noProof/>
              <w:szCs w:val="22"/>
            </w:rPr>
          </w:pPr>
          <w:hyperlink w:anchor="_Toc383898559" w:history="1">
            <w:r w:rsidR="008A7EA9" w:rsidRPr="001D27CA">
              <w:rPr>
                <w:rStyle w:val="Hyperlink"/>
                <w:noProof/>
              </w:rPr>
              <w:t>3.2.7</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_Toc383898559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76EC46" w14:textId="77777777" w:rsidR="008A7EA9" w:rsidRDefault="00A4798E">
          <w:pPr>
            <w:pStyle w:val="TOC1"/>
            <w:tabs>
              <w:tab w:val="left" w:pos="720"/>
              <w:tab w:val="right" w:leader="dot" w:pos="9350"/>
            </w:tabs>
            <w:rPr>
              <w:rFonts w:asciiTheme="minorHAnsi" w:eastAsiaTheme="minorEastAsia" w:hAnsiTheme="minorHAnsi" w:cstheme="minorBidi"/>
              <w:noProof/>
              <w:szCs w:val="22"/>
            </w:rPr>
          </w:pPr>
          <w:hyperlink w:anchor="_Toc383898560" w:history="1">
            <w:r w:rsidR="008A7EA9" w:rsidRPr="001D27CA">
              <w:rPr>
                <w:rStyle w:val="Hyperlink"/>
                <w:noProof/>
              </w:rPr>
              <w:t>4.</w:t>
            </w:r>
            <w:r w:rsidR="008A7EA9">
              <w:rPr>
                <w:rFonts w:asciiTheme="minorHAnsi" w:eastAsiaTheme="minorEastAsia" w:hAnsiTheme="minorHAnsi" w:cstheme="minorBidi"/>
                <w:noProof/>
                <w:szCs w:val="22"/>
              </w:rPr>
              <w:tab/>
            </w:r>
            <w:r w:rsidR="008A7EA9" w:rsidRPr="001D27CA">
              <w:rPr>
                <w:rStyle w:val="Hyperlink"/>
                <w:noProof/>
              </w:rPr>
              <w:t>EVALUATION (Brandon)</w:t>
            </w:r>
            <w:r w:rsidR="008A7EA9">
              <w:rPr>
                <w:noProof/>
                <w:webHidden/>
              </w:rPr>
              <w:tab/>
            </w:r>
            <w:r w:rsidR="008A7EA9">
              <w:rPr>
                <w:noProof/>
                <w:webHidden/>
              </w:rPr>
              <w:fldChar w:fldCharType="begin"/>
            </w:r>
            <w:r w:rsidR="008A7EA9">
              <w:rPr>
                <w:noProof/>
                <w:webHidden/>
              </w:rPr>
              <w:instrText xml:space="preserve"> PAGEREF _Toc383898560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B5301CF" w14:textId="77777777" w:rsidR="008A7EA9" w:rsidRDefault="00A4798E">
          <w:pPr>
            <w:pStyle w:val="TOC1"/>
            <w:tabs>
              <w:tab w:val="left" w:pos="720"/>
              <w:tab w:val="right" w:leader="dot" w:pos="9350"/>
            </w:tabs>
            <w:rPr>
              <w:rFonts w:asciiTheme="minorHAnsi" w:eastAsiaTheme="minorEastAsia" w:hAnsiTheme="minorHAnsi" w:cstheme="minorBidi"/>
              <w:noProof/>
              <w:szCs w:val="22"/>
            </w:rPr>
          </w:pPr>
          <w:hyperlink w:anchor="_Toc383898561" w:history="1">
            <w:r w:rsidR="008A7EA9" w:rsidRPr="001D27CA">
              <w:rPr>
                <w:rStyle w:val="Hyperlink"/>
                <w:noProof/>
              </w:rPr>
              <w:t>5.</w:t>
            </w:r>
            <w:r w:rsidR="008A7EA9">
              <w:rPr>
                <w:rFonts w:asciiTheme="minorHAnsi" w:eastAsiaTheme="minorEastAsia" w:hAnsiTheme="minorHAnsi" w:cstheme="minorBidi"/>
                <w:noProof/>
                <w:szCs w:val="22"/>
              </w:rPr>
              <w:tab/>
            </w:r>
            <w:r w:rsidR="008A7EA9" w:rsidRPr="001D27CA">
              <w:rPr>
                <w:rStyle w:val="Hyperlink"/>
                <w:noProof/>
              </w:rPr>
              <w:t>SUMMARY AND FUTURE WORK</w:t>
            </w:r>
            <w:r w:rsidR="008A7EA9">
              <w:rPr>
                <w:noProof/>
                <w:webHidden/>
              </w:rPr>
              <w:tab/>
            </w:r>
            <w:r w:rsidR="008A7EA9">
              <w:rPr>
                <w:noProof/>
                <w:webHidden/>
              </w:rPr>
              <w:fldChar w:fldCharType="begin"/>
            </w:r>
            <w:r w:rsidR="008A7EA9">
              <w:rPr>
                <w:noProof/>
                <w:webHidden/>
              </w:rPr>
              <w:instrText xml:space="preserve"> PAGEREF _Toc383898561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1A794DE0" w14:textId="77777777" w:rsidR="008A7EA9" w:rsidRDefault="00A4798E">
          <w:pPr>
            <w:pStyle w:val="TOC1"/>
            <w:tabs>
              <w:tab w:val="left" w:pos="720"/>
              <w:tab w:val="right" w:leader="dot" w:pos="9350"/>
            </w:tabs>
            <w:rPr>
              <w:rFonts w:asciiTheme="minorHAnsi" w:eastAsiaTheme="minorEastAsia" w:hAnsiTheme="minorHAnsi" w:cstheme="minorBidi"/>
              <w:noProof/>
              <w:szCs w:val="22"/>
            </w:rPr>
          </w:pPr>
          <w:hyperlink w:anchor="_Toc383898562" w:history="1">
            <w:r w:rsidR="008A7EA9" w:rsidRPr="001D27CA">
              <w:rPr>
                <w:rStyle w:val="Hyperlink"/>
                <w:noProof/>
              </w:rPr>
              <w:t>6.</w:t>
            </w:r>
            <w:r w:rsidR="008A7EA9">
              <w:rPr>
                <w:rFonts w:asciiTheme="minorHAnsi" w:eastAsiaTheme="minorEastAsia" w:hAnsiTheme="minorHAnsi" w:cstheme="minorBidi"/>
                <w:noProof/>
                <w:szCs w:val="22"/>
              </w:rPr>
              <w:tab/>
            </w:r>
            <w:r w:rsidR="008A7EA9" w:rsidRPr="001D27CA">
              <w:rPr>
                <w:rStyle w:val="Hyperlink"/>
                <w:noProof/>
              </w:rPr>
              <w:t>ACKNOWLEDGEMENTS</w:t>
            </w:r>
            <w:r w:rsidR="008A7EA9">
              <w:rPr>
                <w:noProof/>
                <w:webHidden/>
              </w:rPr>
              <w:tab/>
            </w:r>
            <w:r w:rsidR="008A7EA9">
              <w:rPr>
                <w:noProof/>
                <w:webHidden/>
              </w:rPr>
              <w:fldChar w:fldCharType="begin"/>
            </w:r>
            <w:r w:rsidR="008A7EA9">
              <w:rPr>
                <w:noProof/>
                <w:webHidden/>
              </w:rPr>
              <w:instrText xml:space="preserve"> PAGEREF _Toc383898562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3AAD3E87" w14:textId="77777777" w:rsidR="008A7EA9" w:rsidRDefault="00A4798E">
          <w:pPr>
            <w:pStyle w:val="TOC1"/>
            <w:tabs>
              <w:tab w:val="left" w:pos="720"/>
              <w:tab w:val="right" w:leader="dot" w:pos="9350"/>
            </w:tabs>
            <w:rPr>
              <w:rFonts w:asciiTheme="minorHAnsi" w:eastAsiaTheme="minorEastAsia" w:hAnsiTheme="minorHAnsi" w:cstheme="minorBidi"/>
              <w:noProof/>
              <w:szCs w:val="22"/>
            </w:rPr>
          </w:pPr>
          <w:hyperlink w:anchor="_Toc383898563" w:history="1">
            <w:r w:rsidR="008A7EA9" w:rsidRPr="001D27CA">
              <w:rPr>
                <w:rStyle w:val="Hyperlink"/>
                <w:noProof/>
              </w:rPr>
              <w:t>7.</w:t>
            </w:r>
            <w:r w:rsidR="008A7EA9">
              <w:rPr>
                <w:rFonts w:asciiTheme="minorHAnsi" w:eastAsiaTheme="minorEastAsia" w:hAnsiTheme="minorHAnsi" w:cstheme="minorBidi"/>
                <w:noProof/>
                <w:szCs w:val="22"/>
              </w:rPr>
              <w:tab/>
            </w:r>
            <w:r w:rsidR="008A7EA9" w:rsidRPr="001D27CA">
              <w:rPr>
                <w:rStyle w:val="Hyperlink"/>
                <w:noProof/>
              </w:rPr>
              <w:t>REFERENCES</w:t>
            </w:r>
            <w:r w:rsidR="008A7EA9">
              <w:rPr>
                <w:noProof/>
                <w:webHidden/>
              </w:rPr>
              <w:tab/>
            </w:r>
            <w:r w:rsidR="008A7EA9">
              <w:rPr>
                <w:noProof/>
                <w:webHidden/>
              </w:rPr>
              <w:fldChar w:fldCharType="begin"/>
            </w:r>
            <w:r w:rsidR="008A7EA9">
              <w:rPr>
                <w:noProof/>
                <w:webHidden/>
              </w:rPr>
              <w:instrText xml:space="preserve"> PAGEREF _Toc383898563 \h </w:instrText>
            </w:r>
            <w:r w:rsidR="008A7EA9">
              <w:rPr>
                <w:noProof/>
                <w:webHidden/>
              </w:rPr>
            </w:r>
            <w:r w:rsidR="008A7EA9">
              <w:rPr>
                <w:noProof/>
                <w:webHidden/>
              </w:rPr>
              <w:fldChar w:fldCharType="separate"/>
            </w:r>
            <w:r w:rsidR="008A7EA9">
              <w:rPr>
                <w:noProof/>
                <w:webHidden/>
              </w:rPr>
              <w:t>37</w:t>
            </w:r>
            <w:r w:rsidR="008A7EA9">
              <w:rPr>
                <w:noProof/>
                <w:webHidden/>
              </w:rPr>
              <w:fldChar w:fldCharType="end"/>
            </w:r>
          </w:hyperlink>
        </w:p>
        <w:p w14:paraId="0762F72A" w14:textId="77777777" w:rsidR="008051DE" w:rsidRDefault="008051DE" w:rsidP="008051DE">
          <w:r>
            <w:rPr>
              <w:b/>
              <w:bCs/>
              <w:noProof/>
            </w:rPr>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3" w:name="_Ref49478891"/>
      <w:bookmarkStart w:id="4" w:name="_Toc383898530"/>
      <w:r>
        <w:t>Problem</w:t>
      </w:r>
      <w:bookmarkEnd w:id="3"/>
      <w:bookmarkEnd w:id="4"/>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5" w:name="_Overall_Objectives"/>
      <w:bookmarkStart w:id="6" w:name="_Toc307865986"/>
      <w:bookmarkStart w:id="7" w:name="_Toc383898531"/>
      <w:bookmarkStart w:id="8" w:name="_Ref49480580"/>
      <w:bookmarkEnd w:id="5"/>
      <w:r>
        <w:t>Overall Objectives</w:t>
      </w:r>
      <w:bookmarkEnd w:id="6"/>
      <w:bookmarkEnd w:id="7"/>
    </w:p>
    <w:p w14:paraId="545EFDFB" w14:textId="6A529604" w:rsidR="008051DE" w:rsidRDefault="008051DE" w:rsidP="008051DE">
      <w:bookmarkStart w:id="9" w:name="_Historical_and_Economic"/>
      <w:bookmarkStart w:id="10" w:name="_Toc307865987"/>
      <w:bookmarkEnd w:id="9"/>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 xml:space="preserve">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(de Milliano,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Milliano, et. al, 2010), resulting in two benefits: 1) reduced cost of satellite construction, and 2) making amateur telemetry satellites more technologically and financially accessible to amateur satellite operators by reducing the size, cost, and complexity of ground station antennas (Karn,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1" w:name="_Toc383898532"/>
      <w:r>
        <w:t>Historical and Economic Perspective</w:t>
      </w:r>
      <w:bookmarkEnd w:id="10"/>
      <w:bookmarkEnd w:id="11"/>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(Capitaine, et. al, 2010). Bell 202 provides AFSK modulation using 1200 Hz and 2200 Hz tones, with a resulting data rate of 1200 b/sec. It is typically used in the physical layer of the AX.25 data link layer protocol and this has been the case since the early 1980s (Karn,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Wallio, WORPK, figured out that with this BER, there is only a 1.603% chance of accurately receiving 117 consecutive 256-byte AX.25 packets (Wallio). Wallio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 xml:space="preserve">In 2003, the AAU-Cubesat was one of the first pico-satellites to be launched into space. Moreover, the miniaturized satellite harbored a communication subsystem that implemented both forward error correction and interleaving over 9600 b/sec Gaussian minimum shift-keying (GMSK) AX.25 (Alminde,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Karn, KA9Q, who is a strong proponent of making robust satellite telemetry links accessible to the average amateur radio operator (Karn, 2011). Karn asserts that robust telemetry links (using forward error correction) reduce the cost of satellite construction and simplify ground antennas, making amateur radio satellite telemetry much more technologically and financially accessible to amateur satellite operators (Karn, 2011). </w:t>
      </w:r>
    </w:p>
    <w:p w14:paraId="5FF45355" w14:textId="5CC913F6" w:rsidR="008051DE" w:rsidRDefault="008051DE" w:rsidP="008051DE">
      <w:pPr>
        <w:rPr>
          <w:szCs w:val="24"/>
        </w:rPr>
      </w:pPr>
      <w:r>
        <w:rPr>
          <w:szCs w:val="24"/>
        </w:rPr>
        <w:t>As amateur satellite designers foresee the next generation of miniature satellites (de Milliano,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Candidate_Solutions"/>
      <w:bookmarkStart w:id="13" w:name="_Toc307865988"/>
      <w:bookmarkStart w:id="14" w:name="_Toc383898533"/>
      <w:bookmarkEnd w:id="12"/>
      <w:r>
        <w:t>Candidate Solutions</w:t>
      </w:r>
      <w:bookmarkEnd w:id="13"/>
      <w:bookmarkEnd w:id="14"/>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r>
        <w:t>passband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35F3FBF6" w:rsidR="003F55EA" w:rsidRDefault="003F55EA" w:rsidP="003F55EA">
      <w:pPr>
        <w:pStyle w:val="ListParagraph"/>
        <w:numPr>
          <w:ilvl w:val="0"/>
          <w:numId w:val="29"/>
        </w:numPr>
      </w:pPr>
      <w:r>
        <w:t>T</w:t>
      </w:r>
      <w:r w:rsidR="008051DE">
        <w:t>wo line codes – Non-Return to</w:t>
      </w:r>
      <w:r>
        <w:t xml:space="preserve"> Zero (NRZ) and Manchester 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5" w:name="_Toc383898534"/>
      <w:r>
        <w:t>Forward Error Correction:  Block and Convolutional Codes</w:t>
      </w:r>
      <w:bookmarkEnd w:id="15"/>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6235552A"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(Viswanathan,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interleaver, then a convolutional encoder. The decoding chain resides in the receiver and undoes what the coding chain did. Namely, the decoding chain consists of a Viterbi (convolutional) decoder, followed by a </w:t>
      </w:r>
      <w:r w:rsidR="00B466C1">
        <w:t xml:space="preserve">block </w:t>
      </w:r>
      <w:r w:rsidR="008051DE">
        <w:t xml:space="preserve">de-interleaver, then a Reed-Solomon decoder. </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1D4C4EB2">
            <wp:extent cx="5943600" cy="2095405"/>
            <wp:effectExtent l="0" t="0" r="0" b="63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95405"/>
                    </a:xfrm>
                    <a:prstGeom prst="rect">
                      <a:avLst/>
                    </a:prstGeom>
                    <a:noFill/>
                    <a:ln>
                      <a:noFill/>
                    </a:ln>
                  </pic:spPr>
                </pic:pic>
              </a:graphicData>
            </a:graphic>
          </wp:inline>
        </w:drawing>
      </w:r>
    </w:p>
    <w:p w14:paraId="77ACA2E6"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1</w:t>
      </w:r>
      <w:r>
        <w:fldChar w:fldCharType="end"/>
      </w:r>
      <w:r>
        <w:rPr>
          <w:b w:val="0"/>
          <w:sz w:val="18"/>
        </w:rPr>
        <w:t xml:space="preserve">.a 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77777777" w:rsidR="003C5FAC" w:rsidRDefault="003C5FAC" w:rsidP="003C5FAC">
      <w:r>
        <w:t xml:space="preserve">The propagation medium for space communications is modeled well by the AWGN channel (Viswanathan, 2013). Furthermore, it is understood that AWGN provides maximum bit corruption and compared to other channel models, systems that perform the best in AWGN perform the best in real-life situations (Viswanathan, 2013). Hence, this senior design project will rely solely on the AWGN channel to represent our propagation medium. </w:t>
      </w:r>
    </w:p>
    <w:p w14:paraId="08BE7D58" w14:textId="77777777" w:rsidR="003C5FAC" w:rsidRDefault="003C5FAC" w:rsidP="003C5FAC">
      <w:r>
        <w:t>Figure 1.b shows the propagation medium being modeled by the AWGN channel. The AWGN channel is a random noise channel, not a bursty noise channel. Being that convolutional coding excels at correcting random errors, it is logical that convolutional coding alone pairs well with the AWGN channel. Therefore, convolutional coding is the only forward error correction scheme used in this senior design project (shown in Figure 1.b).</w:t>
      </w:r>
    </w:p>
    <w:p w14:paraId="0EDB4E3F" w14:textId="77777777" w:rsidR="003C5FAC" w:rsidRDefault="003C5FAC" w:rsidP="003C5FAC">
      <w:pPr>
        <w:jc w:val="center"/>
      </w:pPr>
      <w:r w:rsidRPr="003D3328">
        <w:rPr>
          <w:noProof/>
        </w:rPr>
        <w:lastRenderedPageBreak/>
        <w:drawing>
          <wp:inline distT="0" distB="0" distL="0" distR="0" wp14:anchorId="1373C6A1" wp14:editId="5B97C3CC">
            <wp:extent cx="4394592" cy="2247900"/>
            <wp:effectExtent l="0" t="0" r="6350" b="0"/>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6835" cy="2254163"/>
                    </a:xfrm>
                    <a:prstGeom prst="rect">
                      <a:avLst/>
                    </a:prstGeom>
                    <a:noFill/>
                    <a:ln>
                      <a:noFill/>
                    </a:ln>
                  </pic:spPr>
                </pic:pic>
              </a:graphicData>
            </a:graphic>
          </wp:inline>
        </w:drawing>
      </w:r>
    </w:p>
    <w:p w14:paraId="0E557FFC"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2</w:t>
      </w:r>
      <w:r>
        <w:fldChar w:fldCharType="end"/>
      </w:r>
      <w:r>
        <w:rPr>
          <w:b w:val="0"/>
          <w:sz w:val="18"/>
        </w:rPr>
        <w:t xml:space="preserve">.b Simplified top-level diagram for a BPSK modem using a convolutional coding scheme for forward error correction. An AWGN channel is used as the propagation medium due its sufficiency in modelling space communication links. Convolutional coding is used to correct the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6" w:name="_Toc383898535"/>
      <w:r>
        <w:t>Line Coding:  Non Return Zero and Manchester</w:t>
      </w:r>
      <w:bookmarkEnd w:id="16"/>
    </w:p>
    <w:p w14:paraId="5E8C6126" w14:textId="1680FC3B" w:rsidR="003E5CEE"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t xml:space="preserve"> in NRZ and Manchester is </w:t>
      </w:r>
      <m:oMath>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to be:</w:t>
      </w:r>
    </w:p>
    <w:p w14:paraId="586CC73D" w14:textId="77777777" w:rsidR="00F81A07" w:rsidRDefault="00F81A07" w:rsidP="008051DE"/>
    <w:p w14:paraId="4A77E920" w14:textId="1505BE6A" w:rsidR="003E5CEE" w:rsidRPr="00F81A07" w:rsidRDefault="00A4798E" w:rsidP="00F81A07">
      <w:pPr>
        <w:pStyle w:val="Caption"/>
        <w:rPr>
          <w:b w:val="0"/>
          <w:sz w:val="22"/>
          <w:szCs w:val="22"/>
        </w:rPr>
      </w:pPr>
      <m:oMathPara>
        <m:oMathParaPr>
          <m:jc m:val="right"/>
        </m:oMathParaPr>
        <m:oMath>
          <m:sSub>
            <m:sSubPr>
              <m:ctrlPr>
                <w:rPr>
                  <w:rFonts w:ascii="Cambria Math" w:hAnsi="Cambria Math"/>
                  <w:b w:val="0"/>
                  <w:i/>
                  <w:sz w:val="22"/>
                  <w:szCs w:val="22"/>
                </w:rPr>
              </m:ctrlPr>
            </m:sSubPr>
            <m:e>
              <m:r>
                <m:rPr>
                  <m:sty m:val="bi"/>
                </m:rPr>
                <w:rPr>
                  <w:rFonts w:ascii="Cambria Math" w:hAnsi="Cambria Math"/>
                  <w:sz w:val="22"/>
                  <w:szCs w:val="22"/>
                </w:rPr>
                <m:t>P</m:t>
              </m:r>
            </m:e>
            <m:sub>
              <m:r>
                <m:rPr>
                  <m:sty m:val="bi"/>
                </m:rPr>
                <w:rPr>
                  <w:rFonts w:ascii="Cambria Math" w:hAnsi="Cambria Math"/>
                  <w:sz w:val="22"/>
                  <w:szCs w:val="22"/>
                </w:rPr>
                <m:t>b</m:t>
              </m:r>
            </m:sub>
          </m:sSub>
          <m:r>
            <m:rPr>
              <m:sty m:val="bi"/>
            </m:rPr>
            <w:rPr>
              <w:rFonts w:ascii="Cambria Math" w:hAnsi="Cambria Math"/>
              <w:sz w:val="22"/>
              <w:szCs w:val="22"/>
            </w:rPr>
            <m:t>=Q</m:t>
          </m:r>
          <m:d>
            <m:dPr>
              <m:ctrlPr>
                <w:rPr>
                  <w:rFonts w:ascii="Cambria Math" w:hAnsi="Cambria Math"/>
                  <w:b w:val="0"/>
                  <w:i/>
                  <w:sz w:val="22"/>
                  <w:szCs w:val="22"/>
                </w:rPr>
              </m:ctrlPr>
            </m:dPr>
            <m:e>
              <m:rad>
                <m:radPr>
                  <m:degHide m:val="1"/>
                  <m:ctrlPr>
                    <w:rPr>
                      <w:rFonts w:ascii="Cambria Math" w:hAnsi="Cambria Math"/>
                      <w:b w:val="0"/>
                      <w:i/>
                      <w:sz w:val="22"/>
                      <w:szCs w:val="22"/>
                    </w:rPr>
                  </m:ctrlPr>
                </m:radPr>
                <m:deg/>
                <m:e>
                  <m:f>
                    <m:fPr>
                      <m:ctrlPr>
                        <w:rPr>
                          <w:rFonts w:ascii="Cambria Math" w:hAnsi="Cambria Math"/>
                          <w:b w:val="0"/>
                          <w:i/>
                          <w:sz w:val="22"/>
                          <w:szCs w:val="22"/>
                        </w:rPr>
                      </m:ctrlPr>
                    </m:fPr>
                    <m:num>
                      <m:r>
                        <m:rPr>
                          <m:sty m:val="bi"/>
                        </m:rPr>
                        <w:rPr>
                          <w:rFonts w:ascii="Cambria Math" w:hAnsi="Cambria Math"/>
                          <w:sz w:val="22"/>
                          <w:szCs w:val="22"/>
                        </w:rPr>
                        <m:t>2</m:t>
                      </m:r>
                      <m:r>
                        <m:rPr>
                          <m:sty m:val="bi"/>
                        </m:rPr>
                        <w:rPr>
                          <w:rFonts w:ascii="Cambria Math" w:hAnsi="Cambria Math"/>
                          <w:sz w:val="22"/>
                          <w:szCs w:val="22"/>
                        </w:rPr>
                        <m:t>E</m:t>
                      </m:r>
                    </m:num>
                    <m:den>
                      <m:sSub>
                        <m:sSubPr>
                          <m:ctrlPr>
                            <w:rPr>
                              <w:rFonts w:ascii="Cambria Math" w:hAnsi="Cambria Math"/>
                              <w:b w:val="0"/>
                              <w:i/>
                              <w:sz w:val="22"/>
                              <w:szCs w:val="22"/>
                            </w:rPr>
                          </m:ctrlPr>
                        </m:sSubPr>
                        <m:e>
                          <m:r>
                            <m:rPr>
                              <m:sty m:val="bi"/>
                            </m:rPr>
                            <w:rPr>
                              <w:rFonts w:ascii="Cambria Math" w:hAnsi="Cambria Math"/>
                              <w:sz w:val="22"/>
                              <w:szCs w:val="22"/>
                            </w:rPr>
                            <m:t>N</m:t>
                          </m:r>
                        </m:e>
                        <m:sub>
                          <m:r>
                            <m:rPr>
                              <m:sty m:val="bi"/>
                            </m:rPr>
                            <w:rPr>
                              <w:rFonts w:ascii="Cambria Math" w:hAnsi="Cambria Math"/>
                              <w:sz w:val="22"/>
                              <w:szCs w:val="22"/>
                            </w:rPr>
                            <m:t>o</m:t>
                          </m:r>
                        </m:sub>
                      </m:sSub>
                    </m:den>
                  </m:f>
                </m:e>
              </m:rad>
            </m:e>
          </m:d>
          <m:r>
            <m:rPr>
              <m:sty m:val="bi"/>
            </m:rPr>
            <w:rPr>
              <w:rFonts w:ascii="Cambria Math" w:hAnsi="Cambria Math"/>
              <w:sz w:val="22"/>
              <w:szCs w:val="22"/>
            </w:rPr>
            <m:t xml:space="preserve"> ,                                                                            (</m:t>
          </m:r>
          <m:r>
            <w:rPr>
              <w:rFonts w:ascii="Cambria Math" w:hAnsi="Cambria Math"/>
              <w:b w:val="0"/>
              <w:i/>
              <w:sz w:val="22"/>
              <w:szCs w:val="22"/>
            </w:rPr>
            <w:fldChar w:fldCharType="begin"/>
          </m:r>
          <m:r>
            <m:rPr>
              <m:sty m:val="b"/>
            </m:rPr>
            <w:rPr>
              <w:rFonts w:ascii="Cambria Math" w:hAnsi="Cambria Math"/>
              <w:sz w:val="22"/>
              <w:szCs w:val="22"/>
            </w:rPr>
            <m:t xml:space="preserve"> SEQ Equation \* ARABIC </m:t>
          </m:r>
          <m:r>
            <w:rPr>
              <w:rFonts w:ascii="Cambria Math" w:hAnsi="Cambria Math"/>
              <w:b w:val="0"/>
              <w:i/>
              <w:sz w:val="22"/>
              <w:szCs w:val="22"/>
            </w:rPr>
            <w:fldChar w:fldCharType="separate"/>
          </m:r>
          <m:r>
            <m:rPr>
              <m:sty m:val="b"/>
            </m:rPr>
            <w:rPr>
              <w:rFonts w:ascii="Cambria Math" w:hAnsi="Cambria Math"/>
              <w:noProof/>
              <w:sz w:val="22"/>
              <w:szCs w:val="22"/>
            </w:rPr>
            <m:t>1</m:t>
          </m:r>
          <m:r>
            <w:rPr>
              <w:rFonts w:ascii="Cambria Math" w:hAnsi="Cambria Math"/>
              <w:b w:val="0"/>
              <w:i/>
              <w:sz w:val="22"/>
              <w:szCs w:val="22"/>
            </w:rPr>
            <w:fldChar w:fldCharType="end"/>
          </m:r>
          <m:r>
            <m:rPr>
              <m:sty m:val="bi"/>
            </m:rPr>
            <w:rPr>
              <w:rFonts w:ascii="Cambria Math" w:hAnsi="Cambria Math"/>
              <w:sz w:val="22"/>
              <w:szCs w:val="22"/>
            </w:rPr>
            <m:t>)</m:t>
          </m:r>
        </m:oMath>
      </m:oMathPara>
    </w:p>
    <w:p w14:paraId="60244CBE" w14:textId="77777777" w:rsidR="00F81A07" w:rsidRPr="00F81A07" w:rsidRDefault="00F81A07" w:rsidP="00F81A07"/>
    <w:p w14:paraId="2B68D0A2" w14:textId="4E02854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Considering our modem requires only a 1200 b/sec data rate, it was decided that synchronization was more important than bandwidth.  Thus </w:t>
      </w:r>
      <w:r w:rsidR="00862732">
        <w:t>Manchester code was chosen as the line code in our modem</w:t>
      </w:r>
      <w:r>
        <w:t>.</w:t>
      </w:r>
    </w:p>
    <w:p w14:paraId="6F18A9DF" w14:textId="1BAEFB55" w:rsidR="008051DE" w:rsidRDefault="008051DE" w:rsidP="008051DE">
      <w:pPr>
        <w:pStyle w:val="Heading3"/>
        <w:numPr>
          <w:ilvl w:val="2"/>
          <w:numId w:val="27"/>
        </w:numPr>
        <w:tabs>
          <w:tab w:val="left" w:pos="720"/>
        </w:tabs>
        <w:textAlignment w:val="auto"/>
      </w:pPr>
      <w:bookmarkStart w:id="17" w:name="_Toc383898536"/>
      <w:r>
        <w:lastRenderedPageBreak/>
        <w:t>Carrier Recovery</w:t>
      </w:r>
      <w:r w:rsidR="004F626F">
        <w:t>:  Squaring Loop and Costas Loop</w:t>
      </w:r>
      <w:bookmarkEnd w:id="17"/>
    </w:p>
    <w:p w14:paraId="2039B3BE" w14:textId="51C1091B" w:rsidR="008051DE" w:rsidRDefault="008051DE" w:rsidP="008051DE">
      <w:pPr>
        <w:spacing w:before="120"/>
      </w:pPr>
      <w:r>
        <w:t xml:space="preserve">The </w:t>
      </w:r>
      <w:r w:rsidR="00862732">
        <w:t xml:space="preserve">modem </w:t>
      </w:r>
      <w:r>
        <w:t>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(Feigin, 2002).  However, the LEO-AMSAT’s we are interested in communicating with use BPSK for downlink and thus requires the design of a coherent demodulator.</w:t>
      </w:r>
    </w:p>
    <w:p w14:paraId="13D0D100" w14:textId="082113BF" w:rsidR="003E5CEE" w:rsidRDefault="008051DE" w:rsidP="003E5CEE">
      <w:pPr>
        <w:spacing w:before="120"/>
      </w:pPr>
      <w:r>
        <w:t xml:space="preserve">The successful extraction of information from a received signal in a coherent demodulator requires both carrier and timing synchronization.  Figure 2 illustrates the architecture of </w:t>
      </w:r>
      <w:r w:rsidR="003E5CEE">
        <w:t>a typical coherent demodulator.</w:t>
      </w:r>
    </w:p>
    <w:p w14:paraId="77FF3AD5" w14:textId="77777777" w:rsidR="003E5CEE" w:rsidRDefault="003E5CEE" w:rsidP="003E5CEE">
      <w:pPr>
        <w:spacing w:before="12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3</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043C2E82" w14:textId="77777777" w:rsidR="003E5CEE" w:rsidRDefault="003E5CEE" w:rsidP="003E5CEE"/>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353B886E"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bandpass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r w:rsidR="00D30627">
        <w:t>correlator</w:t>
      </w:r>
      <w:r>
        <w:t xml:space="preserve"> where it is mixed with the received</w:t>
      </w:r>
      <w:r w:rsidR="00D30627">
        <w:t xml:space="preserve"> BPSK</w:t>
      </w:r>
      <w:r>
        <w:t xml:space="preserve"> waveform and the timing can be recovered </w:t>
      </w:r>
      <w:r>
        <w:rPr>
          <w:szCs w:val="22"/>
        </w:rPr>
        <w:t>(Nguyen &amp; Shwedyk, 2009)</w:t>
      </w:r>
      <w:r>
        <w:t>.  The operation of the squaring</w:t>
      </w:r>
      <w:r w:rsidR="00D30627">
        <w:t xml:space="preserve"> loop</w:t>
      </w:r>
      <w:r>
        <w:t xml:space="preserve"> is shown in Figure 3.</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4</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00BA9917" w:rsidR="008051DE" w:rsidRDefault="008051DE" w:rsidP="00D72E8E">
      <w:r>
        <w:t xml:space="preserve">The second method for carrier recovery is the Costas Loop.  Unlike the squaring loop whose only purpose is suppressed carrier reconstruction, the Costas loop is capable of synchronous data detection in addition to suppressed carrier reconstruction (Feigin, 2002).  </w:t>
      </w:r>
      <w:r w:rsidR="00D72E8E">
        <w:t xml:space="preserve">The received BPSK signal takes two paths in the Costas loop, the in-phase loop (top of Figure 4) and the quadrature loop (bottom of Figure 4).  </w:t>
      </w:r>
      <w:r w:rsidR="00A338A4">
        <w:t>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4.</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5</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3BE39B1C"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Alternatively, the Costas Loop demonstrated superior BER results and more reliable and robust carrier tracking to both phase and frequency steps</w:t>
      </w:r>
      <w:r w:rsidR="004F626F">
        <w:t xml:space="preserve"> (see appendix A)</w:t>
      </w:r>
      <w:r w:rsidR="00DD413F">
        <w:t xml:space="preserve">.  </w:t>
      </w:r>
      <w:r w:rsidR="004F626F">
        <w:t xml:space="preserve">One of the downsides of the Costas loop is implementation of the arm filters.  If these filters are not perfectly matched, then the loop’s performance is degraded.  However, high speed digital circuits like FPGA’s allow </w:t>
      </w:r>
      <w:r w:rsidR="004F626F">
        <w:lastRenderedPageBreak/>
        <w:t xml:space="preserve">the design 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18" w:name="_Toc383898537"/>
      <w:r>
        <w:rPr>
          <w:rFonts w:eastAsiaTheme="minorHAnsi"/>
        </w:rPr>
        <w:t>Clock and Data</w:t>
      </w:r>
      <w:r w:rsidR="008051DE">
        <w:rPr>
          <w:rFonts w:eastAsiaTheme="minorHAnsi"/>
        </w:rPr>
        <w:t xml:space="preserve"> Recovery</w:t>
      </w:r>
      <w:r>
        <w:rPr>
          <w:rFonts w:eastAsiaTheme="minorHAnsi"/>
        </w:rPr>
        <w:t>:  Open Loop and Closed Loop Circuits</w:t>
      </w:r>
      <w:bookmarkEnd w:id="18"/>
    </w:p>
    <w:p w14:paraId="56DB0417" w14:textId="1B07003C" w:rsidR="008051DE" w:rsidRDefault="008051DE" w:rsidP="008051DE">
      <w:pPr>
        <w:rPr>
          <w:rFonts w:eastAsiaTheme="minorHAnsi"/>
        </w:rPr>
      </w:pPr>
      <w:bookmarkStart w:id="19" w:name="_Proposed_Solution_Concept"/>
      <w:bookmarkStart w:id="20" w:name="_Toc307865989"/>
      <w:bookmarkEnd w:id="19"/>
      <w:r>
        <w:rPr>
          <w:rFonts w:eastAsiaTheme="minorHAnsi"/>
        </w:rPr>
        <w:t>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10</w:t>
      </w:r>
      <w:r w:rsidR="004F626F">
        <w:rPr>
          <w:rFonts w:eastAsiaTheme="minorHAnsi"/>
        </w:rPr>
        <w:t xml:space="preserve"> </w:t>
      </w:r>
      <w:r>
        <w:rPr>
          <w:rFonts w:eastAsiaTheme="minorHAnsi"/>
        </w:rPr>
        <w:t>(top) and the second is a closed loop architecture shown in 10(bottom).  The closed loop circuit</w:t>
      </w:r>
      <w:r w:rsidR="004F626F">
        <w:rPr>
          <w:rFonts w:eastAsiaTheme="minorHAnsi"/>
        </w:rPr>
        <w:t xml:space="preserve"> under consideration is also known as</w:t>
      </w:r>
      <w:r>
        <w:rPr>
          <w:rFonts w:eastAsiaTheme="minorHAnsi"/>
        </w:rPr>
        <w:t xml:space="preserve"> the Early-Late Gate.</w:t>
      </w:r>
    </w:p>
    <w:p w14:paraId="2B38C37E" w14:textId="752F7AF4"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BPSK.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can be designed to isolate the desired spectral component.  Although simple to implement, the problem with the open loop method is that there is an average non-zero tracking error that reduces system performance </w:t>
      </w:r>
      <w:r w:rsidR="0064216E">
        <w:rPr>
          <w:szCs w:val="22"/>
        </w:rPr>
        <w:t>(Nguyen &amp; Shwedyk,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6</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736758BB"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r w:rsidR="00A4596E">
        <w:rPr>
          <w:rFonts w:eastAsiaTheme="minorEastAsia"/>
          <w:i/>
        </w:rPr>
        <w:t xml:space="preserve">m(t) </w:t>
      </w:r>
      <w:r w:rsidR="00A4596E">
        <w:rPr>
          <w:rFonts w:eastAsiaTheme="minorEastAsia"/>
        </w:rPr>
        <w:t xml:space="preserve">is the received baseband signal from the correlator, then the early gate integrates and samples </w:t>
      </w:r>
      <w:r w:rsidR="00A4596E">
        <w:rPr>
          <w:rFonts w:eastAsiaTheme="minorEastAsia"/>
          <w:i/>
        </w:rPr>
        <w:t xml:space="preserve">m(t) </w:t>
      </w:r>
      <w:r w:rsidR="00A4596E">
        <w:rPr>
          <w:rFonts w:eastAsiaTheme="minorEastAsia"/>
        </w:rPr>
        <w:t xml:space="preserve">early while the late gate integrates and samples the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F245D8">
        <w:rPr>
          <w:b w:val="0"/>
          <w:noProof/>
          <w:sz w:val="18"/>
          <w:szCs w:val="18"/>
        </w:rPr>
        <w:t>7</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1" w:name="_Toc383898538"/>
      <w:r>
        <w:t>Proposed Solution Concept</w:t>
      </w:r>
      <w:bookmarkEnd w:id="20"/>
      <w:bookmarkEnd w:id="21"/>
    </w:p>
    <w:p w14:paraId="4567499C" w14:textId="764D6F7C" w:rsidR="00371E1D" w:rsidRDefault="00B96D4C" w:rsidP="008051DE">
      <w:r>
        <w:t>This senior design project will</w:t>
      </w:r>
      <w:r w:rsidR="00371E1D">
        <w:t xml:space="preserve"> consist</w:t>
      </w:r>
      <w:r>
        <w:t xml:space="preserve"> </w:t>
      </w:r>
      <w:r w:rsidR="00371E1D">
        <w:t xml:space="preserve">of </w:t>
      </w:r>
      <w:r>
        <w:t>develop</w:t>
      </w:r>
      <w:r w:rsidR="00371E1D">
        <w:t>ing</w:t>
      </w:r>
      <w:r>
        <w:t xml:space="preserve">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3314B631" w14:textId="19C7519F" w:rsidR="008051DE" w:rsidRDefault="009A7A99" w:rsidP="00ED2F37">
      <w:r>
        <w:t>In addition</w:t>
      </w:r>
      <w:r w:rsidR="00371E1D">
        <w:t xml:space="preserve">, </w:t>
      </w:r>
      <w:r w:rsidR="00B96D4C">
        <w:t xml:space="preserve">we will </w:t>
      </w:r>
      <w:r>
        <w:t xml:space="preserve">perform </w:t>
      </w:r>
      <w:r w:rsidR="00B96D4C">
        <w:t xml:space="preserve">a budget link analysis of </w:t>
      </w:r>
      <w:r w:rsidR="007D1598">
        <w:t>our proposed modulation scheme along with two conventional</w:t>
      </w:r>
      <w:r w:rsidR="00B96D4C">
        <w:t xml:space="preserve"> </w:t>
      </w:r>
      <w:r>
        <w:t>A</w:t>
      </w:r>
      <w:r w:rsidR="00B96D4C">
        <w:t xml:space="preserve">mateur </w:t>
      </w:r>
      <w:r>
        <w:t>R</w:t>
      </w:r>
      <w:r w:rsidR="00B96D4C">
        <w:t>adio satellite</w:t>
      </w:r>
      <w:r>
        <w:t xml:space="preserve"> modulation schemes</w:t>
      </w:r>
      <w:r w:rsidR="007D1598">
        <w:t xml:space="preserve"> –</w:t>
      </w:r>
      <w:r w:rsidR="00ED2F37">
        <w:t xml:space="preserve"> AFSK and BPSK</w:t>
      </w:r>
      <w:r w:rsidR="00B96D4C">
        <w:t>.</w:t>
      </w:r>
      <w:bookmarkStart w:id="22" w:name="_Toc307865990"/>
      <w:r w:rsidR="007D1598">
        <w:t xml:space="preserve"> </w:t>
      </w:r>
      <w:r w:rsidR="00B96D4C">
        <w:t xml:space="preserve"> </w:t>
      </w:r>
      <w:r w:rsidR="00371E1D">
        <w:t>The purpose</w:t>
      </w:r>
      <w:r w:rsidR="00A156BC">
        <w:t xml:space="preserve"> of </w:t>
      </w:r>
      <w:r w:rsidR="007D1598">
        <w:t>the link analysis</w:t>
      </w:r>
      <w:r w:rsidR="00371E1D">
        <w:t xml:space="preserve"> is to compare the accessibility</w:t>
      </w:r>
      <w:r w:rsidR="00B30246">
        <w:t xml:space="preserve"> (in terms of link margin)</w:t>
      </w:r>
      <w:r w:rsidR="00ED2F37">
        <w:t xml:space="preserve"> of A</w:t>
      </w:r>
      <w:r w:rsidR="00371E1D">
        <w:t xml:space="preserve">mateur </w:t>
      </w:r>
      <w:r w:rsidR="00ED2F37">
        <w:t>R</w:t>
      </w:r>
      <w:r w:rsidR="00371E1D">
        <w:t>adio satellite telemetry links when AFSK, BPSK</w:t>
      </w:r>
      <w:r w:rsidR="007D1598">
        <w:t xml:space="preserve">, </w:t>
      </w:r>
      <w:r w:rsidR="00ED2F37">
        <w:t>and</w:t>
      </w:r>
      <w:r w:rsidR="007D1598">
        <w:t xml:space="preserve"> FEC -BPSK </w:t>
      </w:r>
      <w:r w:rsidR="00ED2F37">
        <w:t>are</w:t>
      </w:r>
      <w:r w:rsidR="00B30246">
        <w:t xml:space="preserve"> received by a “less</w:t>
      </w:r>
      <w:r w:rsidR="00C92530">
        <w:t xml:space="preserve"> capable” ground station (e.g.</w:t>
      </w:r>
      <w:r w:rsidR="00B30246">
        <w:t xml:space="preserve"> FunCube </w:t>
      </w:r>
      <w:r w:rsidR="00EA7635">
        <w:t xml:space="preserve">satellite </w:t>
      </w:r>
      <w:r w:rsidR="00B30246">
        <w:t>dongle)</w:t>
      </w:r>
      <w:r w:rsidR="00371E1D">
        <w:t xml:space="preserve">. </w:t>
      </w:r>
    </w:p>
    <w:p w14:paraId="1F70A31E"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3" w:name="_Toc383898539"/>
      <w:r>
        <w:t>Major Design and Implementation Challenges</w:t>
      </w:r>
      <w:bookmarkEnd w:id="22"/>
      <w:bookmarkEnd w:id="23"/>
    </w:p>
    <w:p w14:paraId="2EAEC3FD" w14:textId="02093100"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must find and use an AWGN core outside of the Xilinx product line. </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2299E231" w:rsidR="00C20CFD" w:rsidRDefault="00C20CFD" w:rsidP="005B5446">
      <w:r>
        <w:lastRenderedPageBreak/>
        <w:t xml:space="preserve">The transition from floating-point arithmetic between software simulation and hardware implementation may prove to be troublesome. We understand that there is the </w:t>
      </w:r>
      <w:r>
        <w:rPr>
          <w:b/>
        </w:rPr>
        <w:t>float</w:t>
      </w:r>
      <w:r>
        <w:t xml:space="preserve"> data type available in Verilog, but we will be careful to gauge whether results differ widely between software and hardware implementations due to this use of floating-point types.  </w:t>
      </w:r>
    </w:p>
    <w:p w14:paraId="10A1FE36"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4" w:name="_Implications_of_Project"/>
      <w:bookmarkStart w:id="25" w:name="_Toc307865991"/>
      <w:bookmarkStart w:id="26" w:name="_Toc383898540"/>
      <w:bookmarkEnd w:id="24"/>
      <w:r>
        <w:t>Implications of Project Success</w:t>
      </w:r>
      <w:bookmarkEnd w:id="25"/>
      <w:r>
        <w:t xml:space="preserve"> (Brandon)</w:t>
      </w:r>
      <w:bookmarkEnd w:id="26"/>
    </w:p>
    <w:p w14:paraId="31A223C0" w14:textId="77777777" w:rsidR="008051DE" w:rsidRDefault="008051DE" w:rsidP="008051DE">
      <w:bookmarkStart w:id="27" w:name="_Ref49490297"/>
      <w:bookmarkStart w:id="28" w:name="_Ref49490597"/>
      <w:bookmarkEnd w:id="8"/>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Karn, KA9Q, in his efforts to secure the future of amateur radio. Like Jeff Davis, </w:t>
      </w:r>
      <w:r w:rsidR="00240CA9">
        <w:t>Dr.</w:t>
      </w:r>
      <w:r>
        <w:t xml:space="preserve"> Karn is also aware of amateur radio’s </w:t>
      </w:r>
      <w:r>
        <w:rPr>
          <w:i/>
        </w:rPr>
        <w:t>lost future</w:t>
      </w:r>
      <w:r>
        <w:t xml:space="preserve">. In a modem design article (Karn, 2011), </w:t>
      </w:r>
      <w:r w:rsidR="00240CA9">
        <w:t xml:space="preserve">Dr. </w:t>
      </w:r>
      <w:r>
        <w:t xml:space="preserve">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and esoteric. Karn’s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72E3F577" w:rsidR="008051DE" w:rsidRDefault="008051DE" w:rsidP="008051DE">
      <w:r>
        <w:t xml:space="preserve">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Karn is referring to </w:t>
      </w:r>
      <w:r w:rsidR="00240CA9">
        <w:t xml:space="preserve">state-of-the-art </w:t>
      </w:r>
      <w:r>
        <w:t>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 xml:space="preserve">communicate with less capable ground </w:t>
      </w:r>
      <w:r w:rsidR="00EF4135">
        <w:lastRenderedPageBreak/>
        <w:t>stations (de Milliano, et. al, 2010</w:t>
      </w:r>
      <w:r>
        <w:t xml:space="preserve">). </w:t>
      </w:r>
      <w:r w:rsidR="00EF4135">
        <w:t>“Less capable” ground stations includes stations with small, portable SMA antennas and li</w:t>
      </w:r>
      <w:r w:rsidR="00703DB2">
        <w:t>ttle USB modem dongles (e.g.</w:t>
      </w:r>
      <w:r w:rsidR="00EF4135">
        <w:t xml:space="preserve"> FunCube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t xml:space="preserve">In a similar fashion as Phil Karn,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29" w:name="_Toc383898541"/>
      <w:r>
        <w:t>DESIGN REQUIREMENTS</w:t>
      </w:r>
      <w:bookmarkEnd w:id="27"/>
      <w:bookmarkEnd w:id="29"/>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59B502D" w:rsidR="008051DE" w:rsidRDefault="008051DE" w:rsidP="008051DE">
      <w:pPr>
        <w:pStyle w:val="Heading2"/>
        <w:numPr>
          <w:ilvl w:val="1"/>
          <w:numId w:val="27"/>
        </w:numPr>
        <w:textAlignment w:val="auto"/>
      </w:pPr>
      <w:bookmarkStart w:id="30" w:name="_Ref49490545"/>
      <w:bookmarkStart w:id="31" w:name="_Toc383898542"/>
      <w:r>
        <w:t>Functional Design Constraints</w:t>
      </w:r>
      <w:bookmarkEnd w:id="30"/>
      <w:r w:rsidR="00092305">
        <w:t xml:space="preserve"> (Brandon</w:t>
      </w:r>
      <w:r w:rsidR="00B81551">
        <w:t xml:space="preserve"> K</w:t>
      </w:r>
      <w:r>
        <w:t>)</w:t>
      </w:r>
      <w:bookmarkEnd w:id="31"/>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46656C69" w:rsidR="008051DE" w:rsidRDefault="008051DE" w:rsidP="006C5969">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done non-coherently </w:t>
            </w:r>
            <w:r w:rsidR="00EA7635">
              <w:rPr>
                <w:color w:val="000000"/>
              </w:rPr>
              <w:t xml:space="preserve">and </w:t>
            </w:r>
            <w:r w:rsidR="006C5969">
              <w:rPr>
                <w:color w:val="000000"/>
              </w:rPr>
              <w:t xml:space="preserve">BPSK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It is required that the Costas Loop carrier recovery circuit track and lock onto the received carrier in less than 5 ms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(Eb/N0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lastRenderedPageBreak/>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lastRenderedPageBreak/>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Default="008051DE" w:rsidP="00FF70F4">
      <w:pPr>
        <w:pStyle w:val="Caption"/>
        <w:jc w:val="center"/>
        <w:rPr>
          <w:b w:val="0"/>
          <w:sz w:val="22"/>
          <w:szCs w:val="22"/>
        </w:rPr>
      </w:pPr>
      <w:r w:rsidRPr="006F1892">
        <w:rPr>
          <w:b w:val="0"/>
          <w:sz w:val="22"/>
          <w:szCs w:val="22"/>
        </w:rPr>
        <w:t xml:space="preserve">Table </w:t>
      </w:r>
      <w:r w:rsidRPr="006F1892">
        <w:rPr>
          <w:b w:val="0"/>
          <w:sz w:val="22"/>
          <w:szCs w:val="22"/>
        </w:rPr>
        <w:fldChar w:fldCharType="begin"/>
      </w:r>
      <w:r w:rsidRPr="006F1892">
        <w:rPr>
          <w:b w:val="0"/>
          <w:sz w:val="22"/>
          <w:szCs w:val="22"/>
        </w:rPr>
        <w:instrText xml:space="preserve"> SEQ Table \* ARABIC </w:instrText>
      </w:r>
      <w:r w:rsidRPr="006F1892">
        <w:rPr>
          <w:b w:val="0"/>
          <w:sz w:val="22"/>
          <w:szCs w:val="22"/>
        </w:rPr>
        <w:fldChar w:fldCharType="separate"/>
      </w:r>
      <w:r w:rsidR="008402AF">
        <w:rPr>
          <w:b w:val="0"/>
          <w:noProof/>
          <w:sz w:val="22"/>
          <w:szCs w:val="22"/>
        </w:rPr>
        <w:t>1</w:t>
      </w:r>
      <w:r w:rsidRPr="006F1892">
        <w:rPr>
          <w:b w:val="0"/>
          <w:sz w:val="22"/>
          <w:szCs w:val="22"/>
        </w:rPr>
        <w:fldChar w:fldCharType="end"/>
      </w:r>
      <w:r w:rsidRPr="006F1892">
        <w:rPr>
          <w:b w:val="0"/>
          <w:sz w:val="22"/>
          <w:szCs w:val="22"/>
        </w:rPr>
        <w:t>. Functional design constra</w:t>
      </w:r>
      <w:r w:rsidR="00FF70F4">
        <w:rPr>
          <w:b w:val="0"/>
          <w:sz w:val="22"/>
          <w:szCs w:val="22"/>
        </w:rPr>
        <w:t>ints for the all three systems.</w:t>
      </w:r>
    </w:p>
    <w:p w14:paraId="048EB7CB" w14:textId="77777777" w:rsidR="00FF70F4" w:rsidRPr="00FF70F4" w:rsidRDefault="00FF70F4" w:rsidP="00FF70F4"/>
    <w:p w14:paraId="4FECBC29" w14:textId="77777777" w:rsidR="008051DE" w:rsidRDefault="008051DE" w:rsidP="008051DE">
      <w:pPr>
        <w:pStyle w:val="Heading2"/>
        <w:numPr>
          <w:ilvl w:val="1"/>
          <w:numId w:val="27"/>
        </w:numPr>
        <w:textAlignment w:val="auto"/>
      </w:pPr>
      <w:bookmarkStart w:id="32" w:name="_Toc373112951"/>
      <w:bookmarkStart w:id="33" w:name="_Toc383898543"/>
      <w:bookmarkEnd w:id="28"/>
      <w:r>
        <w:t>Non-Functional Design Constraints (Brandon)</w:t>
      </w:r>
      <w:bookmarkEnd w:id="32"/>
      <w:bookmarkEnd w:id="33"/>
    </w:p>
    <w:p w14:paraId="47FB408B" w14:textId="78EAFC23" w:rsidR="008051DE" w:rsidRDefault="008051DE" w:rsidP="008051DE">
      <w:r>
        <w:t xml:space="preserve">These non-functional design constraints are based off of the </w:t>
      </w:r>
      <w:r w:rsidR="0073611F">
        <w:t>Trenz Electronics Micromodule Spartan-6 XCSLX45-2CSG484I FPGA development board (product#: TE0630-00I) and Trenz Electronics Demo Carrier Board for Industrial Micromodule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242805" w:rsidRDefault="008051DE" w:rsidP="008051DE">
      <w:pPr>
        <w:pStyle w:val="Caption"/>
        <w:jc w:val="center"/>
        <w:rPr>
          <w:b w:val="0"/>
          <w:sz w:val="22"/>
          <w:szCs w:val="22"/>
        </w:rPr>
      </w:pPr>
      <w:r w:rsidRPr="00242805">
        <w:rPr>
          <w:b w:val="0"/>
          <w:sz w:val="22"/>
          <w:szCs w:val="22"/>
        </w:rPr>
        <w:t xml:space="preserve">Table </w:t>
      </w:r>
      <w:r w:rsidRPr="00242805">
        <w:rPr>
          <w:b w:val="0"/>
          <w:sz w:val="22"/>
          <w:szCs w:val="22"/>
        </w:rPr>
        <w:fldChar w:fldCharType="begin"/>
      </w:r>
      <w:r w:rsidRPr="00242805">
        <w:rPr>
          <w:b w:val="0"/>
          <w:sz w:val="22"/>
          <w:szCs w:val="22"/>
        </w:rPr>
        <w:instrText xml:space="preserve"> SEQ Table \* ARABIC </w:instrText>
      </w:r>
      <w:r w:rsidRPr="00242805">
        <w:rPr>
          <w:b w:val="0"/>
          <w:sz w:val="22"/>
          <w:szCs w:val="22"/>
        </w:rPr>
        <w:fldChar w:fldCharType="separate"/>
      </w:r>
      <w:r w:rsidR="008402AF">
        <w:rPr>
          <w:b w:val="0"/>
          <w:noProof/>
          <w:sz w:val="22"/>
          <w:szCs w:val="22"/>
        </w:rPr>
        <w:t>2</w:t>
      </w:r>
      <w:r w:rsidRPr="00242805">
        <w:rPr>
          <w:b w:val="0"/>
          <w:sz w:val="22"/>
          <w:szCs w:val="22"/>
        </w:rPr>
        <w:fldChar w:fldCharType="end"/>
      </w:r>
      <w:r w:rsidRPr="00242805">
        <w:rPr>
          <w:b w:val="0"/>
          <w:sz w:val="22"/>
          <w:szCs w:val="22"/>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4" w:name="_Ref49480655"/>
      <w:bookmarkStart w:id="35" w:name="_Toc383898544"/>
      <w:r>
        <w:t>APPROACH</w:t>
      </w:r>
      <w:bookmarkEnd w:id="34"/>
      <w:bookmarkEnd w:id="35"/>
    </w:p>
    <w:p w14:paraId="1B78A4E3" w14:textId="73BD660C" w:rsidR="009534CA" w:rsidRDefault="008051DE" w:rsidP="008051DE">
      <w:pPr>
        <w:pStyle w:val="Heading2"/>
        <w:numPr>
          <w:ilvl w:val="1"/>
          <w:numId w:val="27"/>
        </w:numPr>
        <w:textAlignment w:val="auto"/>
      </w:pPr>
      <w:bookmarkStart w:id="36" w:name="_Toc383898545"/>
      <w:r>
        <w:t>Software Simulation Using Matlab/Simulink</w:t>
      </w:r>
      <w:bookmarkEnd w:id="36"/>
    </w:p>
    <w:p w14:paraId="194971BA" w14:textId="4C7E8486" w:rsidR="008051DE" w:rsidRDefault="008051DE" w:rsidP="008051DE">
      <w:r>
        <w:t xml:space="preserve">Simulink provides a graphical design </w:t>
      </w:r>
      <w:r w:rsidR="0068514C">
        <w:t>environment</w:t>
      </w:r>
      <w:r>
        <w:t xml:space="preserve"> for rapid prototyping and simulation of the various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helps organize the design modularly to be carried over to FPGA</w:t>
      </w:r>
      <w:r>
        <w:t xml:space="preserve">.  In addition,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3C7271A8" w:rsidR="00301DD2" w:rsidRDefault="00301DD2" w:rsidP="00644133">
      <w:r>
        <w:t>The remainder of the section is organized as follows: section 3.1.1 will cons</w:t>
      </w:r>
      <w:r w:rsidR="00B508C0">
        <w:t>ider transmitter-side of the forward error correction scheme. That is, the (2, 1, 7) convolutional encoder and required 2-bit serializer will be discussed. In section 3.1.2, the modulator subsystem is discussed. Then in 3.1.3, the demodulation subsystem of BPSK is discussed by examining Costas Loop carrier recovery circuit and the Early-Late gate timing and data recovery circuit. Closely related to PLL is the early-late gate synchronizer which is used for timing recovery of both modems.  Its Simulink design will also be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7" w:name="_Toc383898546"/>
      <w:r>
        <w:t>Forward Error Correction: Convolutional Encoder &amp; 2-bit Serializer</w:t>
      </w:r>
      <w:bookmarkEnd w:id="37"/>
    </w:p>
    <w:p w14:paraId="29302D26" w14:textId="4412FBE3"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w:t>
      </w:r>
      <w:r w:rsidRPr="00301DD2">
        <w:lastRenderedPageBreak/>
        <w:t xml:space="preserve">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will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77777777" w:rsidR="00301DD2" w:rsidRDefault="00301DD2" w:rsidP="00301DD2">
      <w:pPr>
        <w:pStyle w:val="Caption"/>
        <w:jc w:val="center"/>
        <w:rPr>
          <w:b w:val="0"/>
          <w:sz w:val="22"/>
        </w:rPr>
      </w:pPr>
      <w:r>
        <w:rPr>
          <w:b w:val="0"/>
          <w:sz w:val="22"/>
        </w:rPr>
        <w:t xml:space="preserve">Figure </w:t>
      </w:r>
      <w:r>
        <w:rPr>
          <w:b w:val="0"/>
          <w:sz w:val="22"/>
          <w:szCs w:val="22"/>
        </w:rPr>
        <w:t>41.</w:t>
      </w:r>
      <w:r>
        <w:rPr>
          <w:b w:val="0"/>
          <w:sz w:val="22"/>
        </w:rPr>
        <w:t xml:space="preserve"> (Courtesy of Matlab®) A convolutional encoder (1/2 code rate, constraint length 7). </w:t>
      </w:r>
    </w:p>
    <w:p w14:paraId="442C4099" w14:textId="77777777" w:rsidR="00301DD2" w:rsidRPr="00C32343" w:rsidRDefault="00301DD2" w:rsidP="00301DD2"/>
    <w:p w14:paraId="70B715E1" w14:textId="77777777" w:rsidR="00301DD2" w:rsidRDefault="00301DD2" w:rsidP="00301DD2">
      <w:pPr>
        <w:jc w:val="left"/>
      </w:pPr>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 xml:space="preserve">bits are outputted by the convolutional encoder. In Figure 41,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shift register stages and the modulo-2 adders, or the </w:t>
      </w:r>
      <w:r>
        <w:rPr>
          <w:i/>
        </w:rPr>
        <w:t>generation matrices</w:t>
      </w:r>
      <w:r>
        <w:t xml:space="preserve">, characterize the convolutional encoder. In other words, some permutations of connections have better error-correcting capabilities than other permutations of connections (Sklar, 2001). </w:t>
      </w:r>
    </w:p>
    <w:p w14:paraId="3ACF52F2" w14:textId="77777777" w:rsidR="00301DD2" w:rsidRDefault="00301DD2" w:rsidP="00301DD2">
      <w:pPr>
        <w:jc w:val="left"/>
      </w:pPr>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CC798A" w:rsidRDefault="00301DD2" w:rsidP="00301DD2">
      <w:pPr>
        <w:jc w:val="center"/>
        <w:rPr>
          <w:sz w:val="32"/>
          <w:vertAlign w:val="subscript"/>
        </w:rPr>
      </w:pPr>
      <w:r>
        <w:rPr>
          <w:sz w:val="32"/>
        </w:rPr>
        <w:t>In the convolutional encoder:</w:t>
      </w:r>
      <w:r>
        <w:rPr>
          <w:sz w:val="32"/>
        </w:rPr>
        <w:tab/>
      </w:r>
      <w:r w:rsidRPr="003B02D9">
        <w:rPr>
          <w:sz w:val="32"/>
        </w:rPr>
        <w:t>1101000</w:t>
      </w:r>
      <w:r>
        <w:rPr>
          <w:sz w:val="32"/>
          <w:vertAlign w:val="subscript"/>
        </w:rPr>
        <w:t>2</w:t>
      </w:r>
    </w:p>
    <w:p w14:paraId="321C17B7" w14:textId="77777777" w:rsidR="00301DD2" w:rsidRPr="00CC798A" w:rsidRDefault="00301DD2" w:rsidP="00301DD2">
      <w:pPr>
        <w:ind w:left="720" w:firstLine="720"/>
        <w:jc w:val="center"/>
        <w:rPr>
          <w:sz w:val="32"/>
        </w:rPr>
      </w:pPr>
      <w:r>
        <w:rPr>
          <w:sz w:val="32"/>
        </w:rPr>
        <w:t xml:space="preserve">   1</w:t>
      </w:r>
      <w:r w:rsidRPr="00D649AC">
        <w:rPr>
          <w:sz w:val="32"/>
          <w:vertAlign w:val="superscript"/>
        </w:rPr>
        <w:t>st</w:t>
      </w:r>
      <w:r>
        <w:rPr>
          <w:sz w:val="32"/>
        </w:rPr>
        <w:t xml:space="preserve"> output:        (1</w:t>
      </w:r>
      <w:r>
        <w:rPr>
          <w:sz w:val="32"/>
          <w:vertAlign w:val="subscript"/>
        </w:rPr>
        <w:t>2</w:t>
      </w:r>
      <w:r>
        <w:rPr>
          <w:sz w:val="32"/>
        </w:rPr>
        <w:t xml:space="preserve"> + 1</w:t>
      </w:r>
      <w:r>
        <w:rPr>
          <w:sz w:val="32"/>
          <w:vertAlign w:val="subscript"/>
        </w:rPr>
        <w:t>2</w:t>
      </w:r>
      <w:r>
        <w:rPr>
          <w:sz w:val="32"/>
        </w:rPr>
        <w:t xml:space="preserve"> + 0</w:t>
      </w:r>
      <w:r>
        <w:rPr>
          <w:sz w:val="32"/>
          <w:vertAlign w:val="subscript"/>
        </w:rPr>
        <w:t xml:space="preserve">2 </w:t>
      </w:r>
      <w:r>
        <w:rPr>
          <w:sz w:val="32"/>
        </w:rPr>
        <w:t>+ 1</w:t>
      </w:r>
      <w:r>
        <w:rPr>
          <w:sz w:val="32"/>
          <w:vertAlign w:val="subscript"/>
        </w:rPr>
        <w:t xml:space="preserve">2 </w:t>
      </w:r>
      <w:r>
        <w:rPr>
          <w:sz w:val="32"/>
        </w:rPr>
        <w:t>+ 0</w:t>
      </w:r>
      <w:r>
        <w:rPr>
          <w:sz w:val="32"/>
          <w:vertAlign w:val="subscript"/>
        </w:rPr>
        <w:t>2</w:t>
      </w:r>
      <w:r>
        <w:rPr>
          <w:sz w:val="32"/>
        </w:rPr>
        <w:t>) % 2 = 1</w:t>
      </w:r>
      <w:r>
        <w:rPr>
          <w:sz w:val="32"/>
          <w:vertAlign w:val="subscript"/>
        </w:rPr>
        <w:t>2</w:t>
      </w:r>
    </w:p>
    <w:p w14:paraId="7AC699F9" w14:textId="77777777" w:rsidR="00301DD2" w:rsidRPr="00CC798A" w:rsidRDefault="00301DD2" w:rsidP="00301DD2">
      <w:pPr>
        <w:ind w:left="1440" w:firstLine="720"/>
        <w:rPr>
          <w:sz w:val="32"/>
        </w:rPr>
      </w:pPr>
      <w:r>
        <w:rPr>
          <w:sz w:val="32"/>
        </w:rPr>
        <w:t xml:space="preserve">    2</w:t>
      </w:r>
      <w:r w:rsidRPr="00D649AC">
        <w:rPr>
          <w:sz w:val="32"/>
          <w:vertAlign w:val="superscript"/>
        </w:rPr>
        <w:t>nd</w:t>
      </w:r>
      <w:r>
        <w:rPr>
          <w:sz w:val="32"/>
        </w:rPr>
        <w:t xml:space="preserve"> output: </w:t>
      </w:r>
      <w:r>
        <w:rPr>
          <w:sz w:val="32"/>
        </w:rPr>
        <w:tab/>
        <w:t xml:space="preserve"> (1</w:t>
      </w:r>
      <w:r>
        <w:rPr>
          <w:sz w:val="32"/>
          <w:vertAlign w:val="subscript"/>
        </w:rPr>
        <w:t>2</w:t>
      </w:r>
      <w:r>
        <w:rPr>
          <w:sz w:val="32"/>
        </w:rPr>
        <w:t xml:space="preserve"> + 0</w:t>
      </w:r>
      <w:r>
        <w:rPr>
          <w:sz w:val="32"/>
          <w:vertAlign w:val="subscript"/>
        </w:rPr>
        <w:t>2</w:t>
      </w:r>
      <w:r>
        <w:rPr>
          <w:sz w:val="32"/>
        </w:rPr>
        <w:t xml:space="preserve"> + 1</w:t>
      </w:r>
      <w:r>
        <w:rPr>
          <w:sz w:val="32"/>
          <w:vertAlign w:val="subscript"/>
        </w:rPr>
        <w:t xml:space="preserve">2 </w:t>
      </w:r>
      <w:r>
        <w:rPr>
          <w:sz w:val="32"/>
        </w:rPr>
        <w:t>+ 0</w:t>
      </w:r>
      <w:r>
        <w:rPr>
          <w:sz w:val="32"/>
          <w:vertAlign w:val="subscript"/>
        </w:rPr>
        <w:t>2</w:t>
      </w:r>
      <w:r>
        <w:rPr>
          <w:sz w:val="32"/>
        </w:rPr>
        <w:t xml:space="preserve"> + 0</w:t>
      </w:r>
      <w:r>
        <w:rPr>
          <w:sz w:val="32"/>
          <w:vertAlign w:val="subscript"/>
        </w:rPr>
        <w:t>2</w:t>
      </w:r>
      <w:r>
        <w:rPr>
          <w:sz w:val="32"/>
        </w:rPr>
        <w:t>) % 2 = 0</w:t>
      </w:r>
      <w:r>
        <w:rPr>
          <w:sz w:val="32"/>
          <w:vertAlign w:val="subscript"/>
        </w:rPr>
        <w:t>2</w:t>
      </w:r>
    </w:p>
    <w:p w14:paraId="300DE523" w14:textId="77777777" w:rsidR="00301DD2" w:rsidRPr="00CC798A" w:rsidRDefault="00301DD2" w:rsidP="00301DD2">
      <w:pPr>
        <w:ind w:left="1440" w:firstLine="720"/>
        <w:rPr>
          <w:sz w:val="32"/>
          <w:vertAlign w:val="subscript"/>
        </w:rPr>
      </w:pPr>
      <w:r>
        <w:rPr>
          <w:sz w:val="32"/>
        </w:rPr>
        <w:t xml:space="preserve">  2-bit output:</w:t>
      </w:r>
      <w:r>
        <w:rPr>
          <w:sz w:val="32"/>
        </w:rPr>
        <w:tab/>
        <w:t xml:space="preserve"> 01</w:t>
      </w:r>
      <w:r>
        <w:rPr>
          <w:sz w:val="32"/>
          <w:vertAlign w:val="subscript"/>
        </w:rPr>
        <w:t>2</w:t>
      </w:r>
    </w:p>
    <w:p w14:paraId="201C36F9" w14:textId="77777777" w:rsidR="00301DD2" w:rsidRPr="00AC0E5D" w:rsidRDefault="00301DD2" w:rsidP="00301DD2">
      <w:pPr>
        <w:jc w:val="left"/>
      </w:pPr>
      <w:r>
        <w:t xml:space="preserve">The </w:t>
      </w:r>
      <w:r>
        <w:rPr>
          <w:i/>
        </w:rPr>
        <w:t xml:space="preserve">poly2trellis </w:t>
      </w:r>
      <w:r>
        <w:t xml:space="preserve">function is used by Simulink to generate the functionality of the </w:t>
      </w:r>
      <w:r>
        <w:rPr>
          <w:i/>
        </w:rPr>
        <w:t>Convolutional Encoder</w:t>
      </w:r>
      <w:r>
        <w:t xml:space="preserve">. Hence, the command </w:t>
      </w:r>
      <w:r>
        <w:rPr>
          <w:b/>
        </w:rPr>
        <w:t xml:space="preserve">poly2trellis(7, [171 133])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the connections shown in Figure 41.</w:t>
      </w:r>
    </w:p>
    <w:p w14:paraId="7575BE54" w14:textId="77777777" w:rsidR="00301DD2" w:rsidRDefault="00301DD2" w:rsidP="00301DD2">
      <w:pPr>
        <w:jc w:val="left"/>
      </w:pPr>
      <w:r>
        <w:lastRenderedPageBreak/>
        <w:t xml:space="preserve">It is now understood that the output of the (2, 1, 7) convolutional encoder is a 2-bit value. It is required that this 2-bit value be serialized before passing on to the BPSK modulator (which implements 1-bit modulation). Hence, an </w:t>
      </w:r>
      <w:r>
        <w:rPr>
          <w:i/>
        </w:rPr>
        <w:t>Unbuffer</w:t>
      </w:r>
      <w:r>
        <w:t xml:space="preserve"> block is used at the output of the convolutional encoder for this very purpose.  </w:t>
      </w:r>
    </w:p>
    <w:p w14:paraId="72DA4830" w14:textId="0D7F1479" w:rsidR="00301DD2" w:rsidRPr="00301DD2" w:rsidRDefault="00301DD2" w:rsidP="00B508C0">
      <w:pPr>
        <w:jc w:val="center"/>
      </w:pPr>
      <w:r>
        <w:rPr>
          <w:noProof/>
        </w:rPr>
        <w:drawing>
          <wp:inline distT="0" distB="0" distL="0" distR="0" wp14:anchorId="3549EE8F" wp14:editId="7051C102">
            <wp:extent cx="4533900" cy="1362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362075"/>
                    </a:xfrm>
                    <a:prstGeom prst="rect">
                      <a:avLst/>
                    </a:prstGeom>
                  </pic:spPr>
                </pic:pic>
              </a:graphicData>
            </a:graphic>
          </wp:inline>
        </w:drawing>
      </w:r>
    </w:p>
    <w:p w14:paraId="55166101" w14:textId="6E434818" w:rsidR="00CA4326" w:rsidRDefault="00CA4326" w:rsidP="00CA4326">
      <w:pPr>
        <w:pStyle w:val="Heading3"/>
        <w:tabs>
          <w:tab w:val="clear" w:pos="1530"/>
        </w:tabs>
        <w:jc w:val="left"/>
      </w:pPr>
      <w:bookmarkStart w:id="38" w:name="_Toc383898547"/>
      <w:r>
        <w:t xml:space="preserve">FEC-BPSK </w:t>
      </w:r>
      <w:r w:rsidR="00DC7211">
        <w:t>Modulator</w:t>
      </w:r>
      <w:bookmarkEnd w:id="38"/>
    </w:p>
    <w:p w14:paraId="31E89C0A" w14:textId="77777777" w:rsidR="00301DD2" w:rsidRDefault="00301DD2" w:rsidP="00301DD2">
      <w:pPr>
        <w:rPr>
          <w:szCs w:val="22"/>
        </w:rPr>
      </w:pPr>
      <w:r>
        <w:rPr>
          <w:szCs w:val="22"/>
        </w:rPr>
        <w:t>In PSK, each bit corresponds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428204DF" w14:textId="77777777" w:rsidR="00301DD2" w:rsidRDefault="00301DD2" w:rsidP="00301DD2">
      <w:pPr>
        <w:rPr>
          <w:szCs w:val="22"/>
        </w:rPr>
      </w:pPr>
      <w:r>
        <w:rPr>
          <w:szCs w:val="22"/>
        </w:rPr>
        <w:t xml:space="preserve">where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This implementation is illustrated in Figure 7.</w:t>
      </w:r>
    </w:p>
    <w:p w14:paraId="1101B050" w14:textId="77777777" w:rsidR="00301DD2" w:rsidRDefault="00301DD2" w:rsidP="00301DD2">
      <w:pPr>
        <w:rPr>
          <w:szCs w:val="22"/>
        </w:rPr>
      </w:pPr>
    </w:p>
    <w:p w14:paraId="08D5A39D" w14:textId="77777777" w:rsidR="00301DD2" w:rsidRDefault="00301DD2" w:rsidP="00301DD2">
      <w:pPr>
        <w:jc w:val="center"/>
        <w:rPr>
          <w:szCs w:val="22"/>
        </w:rPr>
      </w:pPr>
      <w:r>
        <w:rPr>
          <w:noProof/>
        </w:rPr>
        <w:lastRenderedPageBreak/>
        <w:drawing>
          <wp:inline distT="0" distB="0" distL="0" distR="0" wp14:anchorId="6483A092" wp14:editId="28B3F8ED">
            <wp:extent cx="3952875" cy="176420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38483" r="21474" b="23603"/>
                    <a:stretch/>
                  </pic:blipFill>
                  <pic:spPr bwMode="auto">
                    <a:xfrm>
                      <a:off x="0" y="0"/>
                      <a:ext cx="3979319" cy="1776005"/>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Pr="00F079CE" w:rsidRDefault="00301DD2" w:rsidP="00301DD2">
      <w:pPr>
        <w:ind w:left="1170" w:right="99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F245D8">
        <w:rPr>
          <w:noProof/>
          <w:sz w:val="20"/>
          <w:szCs w:val="22"/>
        </w:rPr>
        <w:t>8</w:t>
      </w:r>
      <w:r w:rsidRPr="00F079CE">
        <w:rPr>
          <w:sz w:val="20"/>
          <w:szCs w:val="22"/>
        </w:rPr>
        <w:fldChar w:fldCharType="end"/>
      </w:r>
      <w:r w:rsidRPr="00F079CE">
        <w:rPr>
          <w:sz w:val="20"/>
          <w:szCs w:val="22"/>
        </w:rPr>
        <w:t>.  BPSK modulator that uses the Manchester data stream to gate two antipodal sinusoidal carriers that result in the BPSK modulated signal.</w:t>
      </w:r>
    </w:p>
    <w:p w14:paraId="1F5270BF" w14:textId="77777777" w:rsidR="00301DD2" w:rsidRDefault="00301DD2" w:rsidP="00301DD2">
      <w:pPr>
        <w:rPr>
          <w:szCs w:val="22"/>
        </w:rPr>
      </w:pPr>
      <w:r>
        <w:rPr>
          <w:szCs w:val="22"/>
        </w:rPr>
        <w:t>Figure 8 illustrates the operation of the BPSK modulator.  When a binary ‘1’ is input to the modulator, the positive sine wave is transmitted and when a binary ‘0’ is input, the negative sine wave is transmitted.</w:t>
      </w:r>
    </w:p>
    <w:p w14:paraId="38BC069C" w14:textId="77777777" w:rsidR="00301DD2" w:rsidRDefault="00301DD2" w:rsidP="00301DD2">
      <w:pPr>
        <w:rPr>
          <w:noProof/>
        </w:rPr>
      </w:pPr>
    </w:p>
    <w:p w14:paraId="2056637E" w14:textId="77777777" w:rsidR="00301DD2" w:rsidRDefault="00301DD2" w:rsidP="00301DD2">
      <w:pPr>
        <w:jc w:val="center"/>
        <w:rPr>
          <w:szCs w:val="22"/>
        </w:rPr>
      </w:pPr>
      <w:r>
        <w:rPr>
          <w:noProof/>
          <w:szCs w:val="22"/>
        </w:rPr>
        <w:drawing>
          <wp:inline distT="0" distB="0" distL="0" distR="0" wp14:anchorId="1B61678E" wp14:editId="02CE62B2">
            <wp:extent cx="4448175" cy="91054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18">
                      <a:extLst>
                        <a:ext uri="{28A0092B-C50C-407E-A947-70E740481C1C}">
                          <a14:useLocalDpi xmlns:a14="http://schemas.microsoft.com/office/drawing/2010/main" val="0"/>
                        </a:ext>
                      </a:extLst>
                    </a:blip>
                    <a:stretch>
                      <a:fillRect/>
                    </a:stretch>
                  </pic:blipFill>
                  <pic:spPr>
                    <a:xfrm>
                      <a:off x="0" y="0"/>
                      <a:ext cx="4615723" cy="944843"/>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7ECBE25B">
            <wp:extent cx="4381500" cy="1073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19">
                      <a:extLst>
                        <a:ext uri="{28A0092B-C50C-407E-A947-70E740481C1C}">
                          <a14:useLocalDpi xmlns:a14="http://schemas.microsoft.com/office/drawing/2010/main" val="0"/>
                        </a:ext>
                      </a:extLst>
                    </a:blip>
                    <a:srcRect t="5964"/>
                    <a:stretch/>
                  </pic:blipFill>
                  <pic:spPr bwMode="auto">
                    <a:xfrm>
                      <a:off x="0" y="0"/>
                      <a:ext cx="4525841" cy="110915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F245D8">
        <w:rPr>
          <w:b w:val="0"/>
          <w:noProof/>
          <w:szCs w:val="22"/>
        </w:rPr>
        <w:t>9</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39" w:name="_Toc383898548"/>
      <w:r>
        <w:t>3.1.3</w:t>
      </w:r>
      <w:r>
        <w:tab/>
        <w:t>AWGN Channel</w:t>
      </w:r>
      <w:bookmarkEnd w:id="39"/>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(Eb/No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42A0BEF3" w14:textId="7CBFBCDC" w:rsidR="00025B3A" w:rsidRPr="00CA7DED" w:rsidRDefault="00025B3A" w:rsidP="00025B3A">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R</m:t>
                  </m:r>
                </m:e>
                <m:sub>
                  <m:r>
                    <w:rPr>
                      <w:rFonts w:ascii="Cambria Math" w:hAnsi="Cambria Math"/>
                    </w:rPr>
                    <m:t>L</m:t>
                  </m:r>
                </m:sub>
              </m:sSub>
            </m:den>
          </m:f>
          <m:nary>
            <m:naryPr>
              <m:limLoc m:val="undOvr"/>
              <m:ctrlPr>
                <w:rPr>
                  <w:rFonts w:ascii="Cambria Math" w:hAnsi="Cambria Math"/>
                  <w:i/>
                </w:rPr>
              </m:ctrlPr>
            </m:naryPr>
            <m:sub>
              <m:r>
                <w:rPr>
                  <w:rFonts w:ascii="Cambria Math" w:hAnsi="Cambria Math"/>
                </w:rPr>
                <m:t>(i-1)</m:t>
              </m:r>
              <m:sSub>
                <m:sSubPr>
                  <m:ctrlPr>
                    <w:rPr>
                      <w:rFonts w:ascii="Cambria Math" w:hAnsi="Cambria Math"/>
                      <w:i/>
                    </w:rPr>
                  </m:ctrlPr>
                </m:sSubPr>
                <m:e>
                  <m:r>
                    <w:rPr>
                      <w:rFonts w:ascii="Cambria Math" w:hAnsi="Cambria Math"/>
                    </w:rPr>
                    <m:t>T</m:t>
                  </m:r>
                </m:e>
                <m:sub>
                  <m:r>
                    <w:rPr>
                      <w:rFonts w:ascii="Cambria Math" w:hAnsi="Cambria Math"/>
                    </w:rPr>
                    <m:t>b</m:t>
                  </m:r>
                </m:sub>
              </m:sSub>
            </m:sub>
            <m:sup>
              <m:r>
                <w:rPr>
                  <w:rFonts w:ascii="Cambria Math" w:hAnsi="Cambria Math"/>
                </w:rPr>
                <m:t>i</m:t>
              </m:r>
              <m:sSub>
                <m:sSubPr>
                  <m:ctrlPr>
                    <w:rPr>
                      <w:rFonts w:ascii="Cambria Math" w:hAnsi="Cambria Math"/>
                      <w:i/>
                    </w:rPr>
                  </m:ctrlPr>
                </m:sSubPr>
                <m:e>
                  <m:r>
                    <w:rPr>
                      <w:rFonts w:ascii="Cambria Math" w:hAnsi="Cambria Math"/>
                    </w:rPr>
                    <m:t>T</m:t>
                  </m:r>
                </m:e>
                <m:sub>
                  <m:r>
                    <w:rPr>
                      <w:rFonts w:ascii="Cambria Math" w:hAnsi="Cambria Math"/>
                    </w:rPr>
                    <m:t>b</m:t>
                  </m:r>
                </m:sub>
              </m:sSub>
            </m:sup>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m</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+θ</m:t>
                  </m:r>
                </m:e>
              </m:d>
              <m:r>
                <w:rPr>
                  <w:rFonts w:ascii="Cambria Math" w:hAnsi="Cambria Math"/>
                </w:rPr>
                <m:t>dt=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5</m:t>
                      </m:r>
                    </m:e>
                    <m:sup>
                      <m:r>
                        <w:rPr>
                          <w:rFonts w:ascii="Cambria Math" w:hAnsi="Cambria Math"/>
                        </w:rPr>
                        <m:t>2</m:t>
                      </m:r>
                    </m:sup>
                  </m:sSup>
                </m:num>
                <m:den>
                  <m:r>
                    <w:rPr>
                      <w:rFonts w:ascii="Cambria Math" w:hAnsi="Cambria Math"/>
                    </w:rPr>
                    <m:t>2</m:t>
                  </m:r>
                </m:den>
              </m:f>
              <m:r>
                <w:rPr>
                  <w:rFonts w:ascii="Cambria Math" w:hAnsi="Cambria Math"/>
                </w:rPr>
                <m:t>=12.5 W           (i-1)</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e>
          </m:nary>
          <m:r>
            <w:rPr>
              <w:rFonts w:ascii="Cambria Math" w:hAnsi="Cambria Math"/>
            </w:rPr>
            <m:t>t≤i</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 xml:space="preserve">         j=0, 1</m:t>
          </m:r>
        </m:oMath>
      </m:oMathPara>
    </w:p>
    <w:p w14:paraId="1A11FA17" w14:textId="501FEE03" w:rsidR="00CA7DED" w:rsidRPr="00D62100" w:rsidRDefault="00CA7DED" w:rsidP="00025B3A">
      <w:r>
        <w:t xml:space="preserve">where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r>
        <w:rPr>
          <w:i/>
        </w:rPr>
        <w:t>k</w:t>
      </w:r>
      <w:r>
        <w:rPr>
          <w:i/>
          <w:vertAlign w:val="subscript"/>
        </w:rPr>
        <w:t>p</w:t>
      </w:r>
      <w:r>
        <w:rPr>
          <w:i/>
        </w:rPr>
        <w:t xml:space="preserve"> </w:t>
      </w:r>
      <w:r>
        <w:rPr>
          <w:i/>
        </w:rPr>
        <w:lastRenderedPageBreak/>
        <w:t xml:space="preserve">=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23AEE6FB" w14:textId="7A267893" w:rsidR="00CA7DED" w:rsidRPr="00CA7DED" w:rsidRDefault="00CA7DED" w:rsidP="00CA7DED">
      <w:pPr>
        <w:jc w:val="center"/>
      </w:pPr>
      <w:r>
        <w:rPr>
          <w:noProof/>
        </w:rPr>
        <w:drawing>
          <wp:inline distT="0" distB="0" distL="0" distR="0" wp14:anchorId="30EC866E" wp14:editId="7CEDFA81">
            <wp:extent cx="3400425" cy="3629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425" cy="3629025"/>
                    </a:xfrm>
                    <a:prstGeom prst="rect">
                      <a:avLst/>
                    </a:prstGeom>
                  </pic:spPr>
                </pic:pic>
              </a:graphicData>
            </a:graphic>
          </wp:inline>
        </w:drawing>
      </w:r>
    </w:p>
    <w:p w14:paraId="4D6AD2CE" w14:textId="1CF896D0" w:rsidR="00DC7211" w:rsidRDefault="00AE3F2C" w:rsidP="00DC7211">
      <w:pPr>
        <w:pStyle w:val="Heading3"/>
        <w:numPr>
          <w:ilvl w:val="0"/>
          <w:numId w:val="0"/>
        </w:numPr>
      </w:pPr>
      <w:bookmarkStart w:id="40" w:name="_Toc383898549"/>
      <w:r>
        <w:t>3.1.4</w:t>
      </w:r>
      <w:r w:rsidR="00C22677">
        <w:t xml:space="preserve"> </w:t>
      </w:r>
      <w:r w:rsidR="00DC7211" w:rsidRPr="00DC7211">
        <w:rPr>
          <w:rFonts w:eastAsiaTheme="minorEastAsia"/>
        </w:rPr>
        <w:tab/>
      </w:r>
      <w:r w:rsidR="00DC7211" w:rsidRPr="00DC7211">
        <w:t>FEC-BPSK Dem</w:t>
      </w:r>
      <w:r w:rsidR="00DC7211">
        <w:t>odulator:  Carrier, Timing, Data Recovery &amp; Soft-decision E</w:t>
      </w:r>
      <w:r w:rsidR="00DC7211" w:rsidRPr="00DC7211">
        <w:t>ncoding</w:t>
      </w:r>
      <w:bookmarkEnd w:id="40"/>
    </w:p>
    <w:p w14:paraId="4C361692" w14:textId="77777777" w:rsidR="00301DD2" w:rsidRPr="007945D4" w:rsidRDefault="00301DD2" w:rsidP="00301DD2">
      <w:pPr>
        <w:spacing w:after="0"/>
      </w:pPr>
      <w:r>
        <w:t xml:space="preserve">Coherent demodulation of BPSK requires the receiver to be synchronized with the transmitter.  As discussed in Section 1.3, synchronization requires two circuits’ independent circuits.  The first is the Costas loop carrier recovery circuit used for suppressed carrier reconstruction and data demodulation and the second is the Early-Late used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77777777" w:rsidR="00301DD2" w:rsidRDefault="00301DD2" w:rsidP="00301DD2">
      <w:pPr>
        <w:spacing w:after="0"/>
      </w:pPr>
      <w:r>
        <w:t xml:space="preserve">The operation of the Costas Loop is explained using simple trigonometry and is illustrated in Figure 9.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77777777" w:rsidR="00301DD2" w:rsidRPr="00D6469D" w:rsidRDefault="00301DD2" w:rsidP="00301DD2">
      <w:pPr>
        <w:pStyle w:val="Caption"/>
        <w:ind w:left="450" w:right="450"/>
        <w:rPr>
          <w:b w:val="0"/>
          <w:sz w:val="18"/>
        </w:rPr>
      </w:pPr>
      <w:r w:rsidRPr="00D6469D">
        <w:rPr>
          <w:b w:val="0"/>
          <w:sz w:val="18"/>
        </w:rPr>
        <w:br/>
      </w:r>
      <w:r w:rsidRPr="00D6469D">
        <w:rPr>
          <w:b w:val="0"/>
          <w:sz w:val="18"/>
        </w:rPr>
        <w:lastRenderedPageBreak/>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F245D8">
        <w:rPr>
          <w:b w:val="0"/>
          <w:noProof/>
          <w:sz w:val="18"/>
        </w:rPr>
        <w:t>10</w:t>
      </w:r>
      <w:r w:rsidRPr="00D6469D">
        <w:rPr>
          <w:b w:val="0"/>
          <w:sz w:val="18"/>
        </w:rPr>
        <w:fldChar w:fldCharType="end"/>
      </w:r>
      <w:r w:rsidRPr="00D6469D">
        <w:rPr>
          <w:b w:val="0"/>
          <w:sz w:val="18"/>
        </w:rPr>
        <w:t>.  Time domain model of the Costas Loop carrier recovery and demodulation circuit.  It’s operation is described using trigonometric identities.</w:t>
      </w:r>
    </w:p>
    <w:p w14:paraId="79D27468" w14:textId="77777777" w:rsidR="00301DD2" w:rsidRDefault="00301DD2" w:rsidP="00301DD2">
      <w:pPr>
        <w:spacing w:after="0"/>
      </w:pPr>
    </w:p>
    <w:p w14:paraId="19C8A827" w14:textId="52579DF8" w:rsidR="00301DD2" w:rsidRDefault="00301DD2" w:rsidP="00301DD2">
      <w:pPr>
        <w:spacing w:after="0"/>
      </w:pPr>
      <w:r>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 </w:t>
      </w:r>
      <m:oMath>
        <m:r>
          <w:rPr>
            <w:rFonts w:ascii="Cambria Math" w:hAnsi="Cambria Math"/>
          </w:rPr>
          <m:t>θ</m:t>
        </m:r>
      </m:oMath>
      <w:r>
        <w:t xml:space="preserve">.  This is equivalent to equation (3) where </w:t>
      </w:r>
      <m:oMath>
        <m:d>
          <m:dPr>
            <m:ctrlPr>
              <w:rPr>
                <w:rFonts w:ascii="Cambria Math" w:hAnsi="Cambria Math"/>
                <w:i/>
              </w:rPr>
            </m:ctrlPr>
          </m:dPr>
          <m:e>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E989FA0" w:rsidR="00301DD2" w:rsidRPr="00F245D8" w:rsidRDefault="00F245D8" w:rsidP="00301DD2">
      <w:pPr>
        <w:spacing w:after="0"/>
        <w:jc w:val="right"/>
        <w:rPr>
          <w:b/>
          <w:sz w:val="20"/>
        </w:rPr>
      </w:pPr>
      <m:oMath>
        <m:r>
          <m:rPr>
            <m:sty m:val="bi"/>
          </m:rPr>
          <w:rPr>
            <w:rFonts w:ascii="Cambria Math" w:hAnsi="Cambria Math"/>
            <w:sz w:val="20"/>
          </w:rPr>
          <m:t>r</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*A</m:t>
        </m:r>
        <m:func>
          <m:funcPr>
            <m:ctrlPr>
              <w:rPr>
                <w:rFonts w:ascii="Cambria Math" w:hAnsi="Cambria Math"/>
                <w:b/>
                <w:bCs/>
                <w:i/>
                <w:sz w:val="20"/>
              </w:rPr>
            </m:ctrlPr>
          </m:funcPr>
          <m:fName>
            <m:r>
              <m:rPr>
                <m:sty m:val="b"/>
              </m:rPr>
              <w:rPr>
                <w:rFonts w:ascii="Cambria Math" w:hAnsi="Cambria Math"/>
                <w:sz w:val="20"/>
              </w:rPr>
              <m:t>sin</m:t>
            </m:r>
          </m:fName>
          <m:e>
            <m:r>
              <m:rPr>
                <m:sty m:val="bi"/>
              </m:rPr>
              <w:rPr>
                <w:rFonts w:ascii="Cambria Math" w:hAnsi="Cambria Math"/>
                <w:sz w:val="20"/>
              </w:rPr>
              <m:t>(2</m:t>
            </m:r>
            <m:r>
              <m:rPr>
                <m:sty m:val="bi"/>
              </m:rPr>
              <w:rPr>
                <w:rFonts w:ascii="Cambria Math" w:hAnsi="Cambria Math"/>
                <w:sz w:val="20"/>
              </w:rPr>
              <m:t>π</m:t>
            </m:r>
            <m:sSub>
              <m:sSubPr>
                <m:ctrlPr>
                  <w:rPr>
                    <w:rFonts w:ascii="Cambria Math" w:hAnsi="Cambria Math"/>
                    <w:b/>
                    <w:bCs/>
                    <w:i/>
                    <w:sz w:val="20"/>
                  </w:rPr>
                </m:ctrlPr>
              </m:sSubPr>
              <m:e>
                <m:r>
                  <m:rPr>
                    <m:sty m:val="bi"/>
                  </m:rPr>
                  <w:rPr>
                    <w:rFonts w:ascii="Cambria Math" w:hAnsi="Cambria Math"/>
                    <w:sz w:val="20"/>
                  </w:rPr>
                  <m:t>f</m:t>
                </m:r>
              </m:e>
              <m:sub>
                <m:r>
                  <m:rPr>
                    <m:sty m:val="bi"/>
                  </m:rPr>
                  <w:rPr>
                    <w:rFonts w:ascii="Cambria Math" w:hAnsi="Cambria Math"/>
                    <w:sz w:val="20"/>
                  </w:rPr>
                  <m:t>c</m:t>
                </m:r>
              </m:sub>
            </m:sSub>
            <m:r>
              <m:rPr>
                <m:sty m:val="bi"/>
              </m:rPr>
              <w:rPr>
                <w:rFonts w:ascii="Cambria Math" w:hAnsi="Cambria Math"/>
                <w:sz w:val="20"/>
              </w:rPr>
              <m:t>t)</m:t>
            </m:r>
          </m:e>
        </m:func>
      </m:oMath>
      <w:r w:rsidR="00301DD2" w:rsidRPr="00F245D8">
        <w:rPr>
          <w:b/>
          <w:sz w:val="20"/>
        </w:rPr>
        <w:t xml:space="preserve">,                 </w:t>
      </w:r>
      <m:oMath>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∈[1,-1]</m:t>
        </m:r>
      </m:oMath>
      <w:r w:rsidR="00301DD2" w:rsidRPr="00F245D8">
        <w:rPr>
          <w:b/>
          <w:sz w:val="20"/>
        </w:rPr>
        <w:t xml:space="preserve">                                       (</w:t>
      </w:r>
      <w:r w:rsidR="00301DD2" w:rsidRPr="00F245D8">
        <w:rPr>
          <w:b/>
          <w:sz w:val="20"/>
        </w:rPr>
        <w:fldChar w:fldCharType="begin"/>
      </w:r>
      <w:r w:rsidR="00301DD2" w:rsidRPr="00F245D8">
        <w:rPr>
          <w:b/>
          <w:sz w:val="20"/>
        </w:rPr>
        <w:instrText xml:space="preserve"> SEQ Equation \* ARABIC </w:instrText>
      </w:r>
      <w:r w:rsidR="00301DD2" w:rsidRPr="00F245D8">
        <w:rPr>
          <w:b/>
          <w:sz w:val="20"/>
        </w:rPr>
        <w:fldChar w:fldCharType="separate"/>
      </w:r>
      <w:r w:rsidR="002C2739">
        <w:rPr>
          <w:b/>
          <w:noProof/>
          <w:sz w:val="20"/>
        </w:rPr>
        <w:t>4</w:t>
      </w:r>
      <w:r w:rsidR="00301DD2" w:rsidRPr="00F245D8">
        <w:rPr>
          <w:b/>
          <w:sz w:val="20"/>
        </w:rPr>
        <w:fldChar w:fldCharType="end"/>
      </w:r>
      <w:r w:rsidR="00301DD2" w:rsidRPr="00F245D8">
        <w:rPr>
          <w:b/>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5</m:t>
          </m:r>
          <m:r>
            <m:rPr>
              <m:sty m:val="bi"/>
            </m:rPr>
            <w:rPr>
              <w:rFonts w:ascii="Cambria Math" w:hAnsi="Cambria Math"/>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77777777" w:rsidR="00301DD2" w:rsidRDefault="00301DD2" w:rsidP="00301DD2">
      <w:pPr>
        <w:spacing w:after="0"/>
      </w:pPr>
      <w:r>
        <w:t>While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rPr>
                      </m:ctrlPr>
                    </m:funcPr>
                    <m:fName>
                      <m:r>
                        <m:rPr>
                          <m:sty m:val="b"/>
                        </m:rPr>
                        <w:rPr>
                          <w:rFonts w:ascii="Cambria Math" w:hAnsi="Cambria Math"/>
                        </w:rPr>
                        <m:t>sin</m:t>
                      </m:r>
                      <m:ctrlPr>
                        <w:rPr>
                          <w:rFonts w:ascii="Cambria Math" w:hAnsi="Cambria Math"/>
                          <w:i/>
                        </w:rPr>
                      </m:ctrlPr>
                    </m:fName>
                    <m:e>
                      <m:d>
                        <m:dPr>
                          <m:ctrlPr>
                            <w:rPr>
                              <w:rFonts w:ascii="Cambria Math" w:hAnsi="Cambria Math"/>
                              <w:i/>
                            </w:rPr>
                          </m:ctrlPr>
                        </m:dPr>
                        <m:e>
                          <m:r>
                            <m:rPr>
                              <m:sty m:val="bi"/>
                            </m:rPr>
                            <w:rPr>
                              <w:rFonts w:ascii="Cambria Math" w:hAnsi="Cambria Math"/>
                            </w:rPr>
                            <m:t>θ-φ</m:t>
                          </m:r>
                        </m:e>
                      </m:d>
                    </m:e>
                  </m:func>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6</m:t>
          </m:r>
          <m:r>
            <m:rPr>
              <m:sty m:val="bi"/>
            </m:rPr>
            <w:rPr>
              <w:rFonts w:ascii="Cambria Math" w:hAnsi="Cambria Math"/>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2CA665AD"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leaving only the cosine and</w:t>
      </w:r>
      <w:r w:rsidR="006A2E04">
        <w:t xml:space="preserve"> sine of the phase difference.  The gain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H(0)</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5E7EB48E"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cos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7</m:t>
          </m:r>
          <m:r>
            <m:rPr>
              <m:sty m:val="bi"/>
            </m:rPr>
            <w:rPr>
              <w:rFonts w:ascii="Cambria Math" w:hAnsi="Cambria Math"/>
              <w:i/>
            </w:rPr>
            <w:fldChar w:fldCharType="end"/>
          </m:r>
          <m:r>
            <m:rPr>
              <m:sty m:val="bi"/>
            </m:rPr>
            <w:rPr>
              <w:rFonts w:ascii="Cambria Math" w:hAnsi="Cambria Math"/>
            </w:rPr>
            <m:t>)</m:t>
          </m:r>
        </m:oMath>
      </m:oMathPara>
    </w:p>
    <w:p w14:paraId="1CBC30F7" w14:textId="77777777" w:rsidR="00301DD2" w:rsidRDefault="00301DD2" w:rsidP="00301DD2">
      <w:pPr>
        <w:spacing w:after="0"/>
        <w:jc w:val="left"/>
      </w:pPr>
    </w:p>
    <w:p w14:paraId="7AAF2E05" w14:textId="1B2CC298"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sin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8</m:t>
          </m:r>
          <m:r>
            <m:rPr>
              <m:sty m:val="bi"/>
            </m:rPr>
            <w:rPr>
              <w:rFonts w:ascii="Cambria Math" w:hAnsi="Cambria Math"/>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 xml:space="preserve">The phase doubler on the right side of the Costas Loop multiplies the output of the in-phase and Quadrature LPF’s.  The resulting error signal, </w:t>
      </w:r>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64AF4F67" w:rsidR="00301DD2" w:rsidRPr="006165EC" w:rsidRDefault="00301DD2" w:rsidP="00301DD2">
      <w:pPr>
        <w:pStyle w:val="Caption"/>
      </w:pPr>
      <m:oMathPara>
        <m:oMathParaPr>
          <m:jc m:val="right"/>
        </m:oMathParaPr>
        <m:oMath>
          <m:r>
            <m:rPr>
              <m:sty m:val="bi"/>
            </m:rPr>
            <w:rPr>
              <w:rFonts w:ascii="Cambria Math" w:hAnsi="Cambria Math"/>
            </w:rPr>
            <m:t>e</m:t>
          </m:r>
          <m:d>
            <m:dPr>
              <m:ctrlPr>
                <w:rPr>
                  <w:rFonts w:ascii="Cambria Math" w:hAnsi="Cambria Math"/>
                </w:rPr>
              </m:ctrlPr>
            </m:dPr>
            <m:e>
              <m:r>
                <m:rPr>
                  <m:sty m:val="bi"/>
                </m:rPr>
                <w:rPr>
                  <w:rFonts w:ascii="Cambria Math" w:hAnsi="Cambria Math"/>
                </w:rPr>
                <m:t>t</m:t>
              </m:r>
            </m:e>
          </m:d>
          <m:r>
            <m:rPr>
              <m:sty m:val="b"/>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m:t>
          </m:r>
          <m:func>
            <m:funcPr>
              <m:ctrlPr>
                <w:rPr>
                  <w:rFonts w:ascii="Cambria Math" w:hAnsi="Cambria Math"/>
                  <w:i/>
                </w:rPr>
              </m:ctrlPr>
            </m:funcPr>
            <m:fName>
              <m:r>
                <m:rPr>
                  <m:sty m:val="b"/>
                </m:rPr>
                <w:rPr>
                  <w:rFonts w:ascii="Cambria Math" w:hAnsi="Cambria Math"/>
                </w:rPr>
                <m:t>sin</m:t>
              </m:r>
            </m:fName>
            <m:e>
              <m:d>
                <m:dPr>
                  <m:begChr m:val="["/>
                  <m:endChr m:val="]"/>
                  <m:ctrlPr>
                    <w:rPr>
                      <w:rFonts w:ascii="Cambria Math" w:hAnsi="Cambria Math"/>
                      <w:i/>
                    </w:rPr>
                  </m:ctrlPr>
                </m:dPr>
                <m:e>
                  <m:r>
                    <m:rPr>
                      <m:sty m:val="bi"/>
                    </m:rPr>
                    <w:rPr>
                      <w:rFonts w:ascii="Cambria Math" w:hAnsi="Cambria Math"/>
                    </w:rPr>
                    <m:t>2</m:t>
                  </m:r>
                  <m:d>
                    <m:dPr>
                      <m:ctrlPr>
                        <w:rPr>
                          <w:rFonts w:ascii="Cambria Math" w:hAnsi="Cambria Math"/>
                          <w:i/>
                        </w:rPr>
                      </m:ctrlPr>
                    </m:dPr>
                    <m:e>
                      <m:r>
                        <m:rPr>
                          <m:sty m:val="bi"/>
                        </m:rPr>
                        <w:rPr>
                          <w:rFonts w:ascii="Cambria Math" w:hAnsi="Cambria Math"/>
                        </w:rPr>
                        <m:t>θ-φ</m:t>
                      </m:r>
                    </m:e>
                  </m:d>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9</m:t>
          </m:r>
          <m:r>
            <m:rPr>
              <m:sty m:val="bi"/>
            </m:rPr>
            <w:rPr>
              <w:rFonts w:ascii="Cambria Math" w:hAnsi="Cambria Math"/>
              <w:i/>
            </w:rPr>
            <w:fldChar w:fldCharType="end"/>
          </m:r>
          <m:r>
            <m:rPr>
              <m:sty m:val="bi"/>
            </m:rPr>
            <w:rPr>
              <w:rFonts w:ascii="Cambria Math" w:hAnsi="Cambria Math"/>
            </w:rPr>
            <m:t>)</m:t>
          </m:r>
        </m:oMath>
      </m:oMathPara>
    </w:p>
    <w:p w14:paraId="69E4FAA1" w14:textId="77777777" w:rsidR="006165EC" w:rsidRPr="006165EC" w:rsidRDefault="006165EC" w:rsidP="006165EC"/>
    <w:p w14:paraId="1BC19263" w14:textId="3358CE1F" w:rsidR="006165EC" w:rsidRPr="006165EC" w:rsidRDefault="006165EC" w:rsidP="006165EC">
      <w:pPr>
        <w:pStyle w:val="Caption"/>
      </w:pPr>
      <m:oMathPara>
        <m:oMathParaPr>
          <m:jc m:val="right"/>
        </m:oMathParaPr>
        <m:oMath>
          <m:r>
            <m:rPr>
              <m:sty m:val="bi"/>
            </m:rPr>
            <w:rPr>
              <w:rFonts w:ascii="Cambria Math" w:hAnsi="Cambria Math"/>
            </w:rPr>
            <w:lastRenderedPageBreak/>
            <m:t xml:space="preserve">,                    </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m:rPr>
                          <m:sty m:val="bi"/>
                        </m:rPr>
                        <w:rPr>
                          <w:rFonts w:ascii="Cambria Math" w:hAnsi="Cambria Math"/>
                        </w:rPr>
                        <m:t>AB</m:t>
                      </m:r>
                    </m:e>
                  </m:d>
                </m:e>
                <m:sup>
                  <m:r>
                    <m:rPr>
                      <m:sty m:val="bi"/>
                    </m:rP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m:rPr>
                          <m:sty m:val="bi"/>
                        </m:rPr>
                        <w:rPr>
                          <w:rFonts w:ascii="Cambria Math" w:hAnsi="Cambria Math"/>
                        </w:rPr>
                        <m:t>H(0)</m:t>
                      </m:r>
                    </m:e>
                  </m:d>
                </m:e>
                <m:sup>
                  <m:r>
                    <m:rPr>
                      <m:sty m:val="bi"/>
                    </m:rPr>
                    <w:rPr>
                      <w:rFonts w:ascii="Cambria Math" w:hAnsi="Cambria Math"/>
                      <w:sz w:val="22"/>
                    </w:rPr>
                    <m:t>2</m:t>
                  </m:r>
                </m:sup>
              </m:sSup>
            </m:num>
            <m:den>
              <m:r>
                <m:rPr>
                  <m:sty m:val="b"/>
                </m:rPr>
                <w:rPr>
                  <w:rFonts w:ascii="Cambria Math" w:hAnsi="Cambria Math"/>
                </w:rPr>
                <m:t>4</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10</m:t>
          </m:r>
          <m:r>
            <m:rPr>
              <m:sty m:val="bi"/>
            </m:rPr>
            <w:rPr>
              <w:rFonts w:ascii="Cambria Math" w:hAnsi="Cambria Math"/>
              <w:i/>
            </w:rPr>
            <w:fldChar w:fldCharType="end"/>
          </m:r>
          <m:r>
            <m:rPr>
              <m:sty m:val="bi"/>
            </m:rP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with </w:t>
      </w:r>
      <m:oMath>
        <m:r>
          <w:rPr>
            <w:rFonts w:ascii="Cambria Math" w:hAnsi="Cambria Math"/>
          </w:rPr>
          <m:t>r(t)</m:t>
        </m:r>
      </m:oMath>
      <w:r w:rsidR="00936AB0">
        <w:t>.</w:t>
      </w:r>
    </w:p>
    <w:p w14:paraId="716AB7A1" w14:textId="77777777" w:rsidR="00301DD2" w:rsidRDefault="00301DD2" w:rsidP="00301DD2">
      <w:pPr>
        <w:spacing w:after="0"/>
      </w:pPr>
    </w:p>
    <w:p w14:paraId="26138823" w14:textId="2DB1E5CE" w:rsidR="00301DD2" w:rsidRDefault="00301DD2" w:rsidP="00301DD2">
      <w:pPr>
        <w:spacing w:after="0"/>
      </w:pPr>
      <w:r>
        <w:t xml:space="preserve">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Loop in terms of phase.  Figure 10 presents the Laplace 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77777777" w:rsidR="00301DD2" w:rsidRDefault="00301DD2" w:rsidP="00301DD2">
      <w:pPr>
        <w:pStyle w:val="Caption"/>
        <w:ind w:left="720" w:right="630"/>
        <w:rPr>
          <w:b w:val="0"/>
        </w:rPr>
      </w:pPr>
      <w:r w:rsidRPr="00064337">
        <w:rPr>
          <w:b w:val="0"/>
        </w:rPr>
        <w:t xml:space="preserve">Figure </w:t>
      </w:r>
      <w:r w:rsidRPr="00064337">
        <w:rPr>
          <w:b w:val="0"/>
          <w:szCs w:val="22"/>
        </w:rPr>
        <w:fldChar w:fldCharType="begin"/>
      </w:r>
      <w:r w:rsidRPr="00064337">
        <w:rPr>
          <w:b w:val="0"/>
          <w:szCs w:val="22"/>
        </w:rPr>
        <w:instrText xml:space="preserve"> SEQ Figure \* ARABIC </w:instrText>
      </w:r>
      <w:r w:rsidRPr="00064337">
        <w:rPr>
          <w:b w:val="0"/>
          <w:szCs w:val="22"/>
        </w:rPr>
        <w:fldChar w:fldCharType="separate"/>
      </w:r>
      <w:r w:rsidR="00F245D8">
        <w:rPr>
          <w:b w:val="0"/>
          <w:noProof/>
          <w:szCs w:val="22"/>
        </w:rPr>
        <w:t>11</w:t>
      </w:r>
      <w:r w:rsidRPr="00064337">
        <w:rPr>
          <w:b w:val="0"/>
          <w:szCs w:val="22"/>
        </w:rPr>
        <w:fldChar w:fldCharType="end"/>
      </w:r>
      <w:r w:rsidRPr="00064337">
        <w:rPr>
          <w:b w:val="0"/>
          <w:szCs w:val="22"/>
        </w:rPr>
        <w:t>.</w:t>
      </w:r>
      <w:r w:rsidRPr="00064337">
        <w:rPr>
          <w:b w:val="0"/>
        </w:rPr>
        <w:t xml:space="preserve">  Linearized </w:t>
      </w:r>
      <w:r>
        <w:rPr>
          <w:b w:val="0"/>
        </w:rPr>
        <w:t>Costas Loop</w:t>
      </w:r>
      <w:r w:rsidRPr="00064337">
        <w:rPr>
          <w:b w:val="0"/>
        </w:rPr>
        <w:t xml:space="preserve"> in the Laplace domain.  Note that the </w:t>
      </w:r>
      <m:oMath>
        <m:r>
          <m:rPr>
            <m:sty m:val="bi"/>
          </m:rPr>
          <w:rPr>
            <w:rFonts w:ascii="Cambria Math" w:hAnsi="Cambria Math"/>
          </w:rPr>
          <m:t>2</m:t>
        </m:r>
        <m:sSub>
          <m:sSubPr>
            <m:ctrlPr>
              <w:rPr>
                <w:rFonts w:ascii="Cambria Math" w:hAnsi="Cambria Math"/>
                <w:b w:val="0"/>
                <w:i/>
                <w:szCs w:val="22"/>
              </w:rPr>
            </m:ctrlPr>
          </m:sSubPr>
          <m:e>
            <m:r>
              <m:rPr>
                <m:sty m:val="bi"/>
              </m:rPr>
              <w:rPr>
                <w:rFonts w:ascii="Cambria Math" w:hAnsi="Cambria Math"/>
              </w:rPr>
              <m:t>f</m:t>
            </m:r>
          </m:e>
          <m:sub>
            <m:r>
              <m:rPr>
                <m:sty m:val="bi"/>
              </m:rPr>
              <w:rPr>
                <w:rFonts w:ascii="Cambria Math" w:hAnsi="Cambria Math"/>
              </w:rPr>
              <m:t>c</m:t>
            </m:r>
          </m:sub>
        </m:sSub>
      </m:oMath>
      <w:r w:rsidRPr="00064337">
        <w:rPr>
          <w:b w:val="0"/>
        </w:rPr>
        <w:t xml:space="preserve"> filter is omitted in the linearized Laplace model because it is assumed that the double frequency component was filtered leaving only the phase error</w:t>
      </w:r>
    </w:p>
    <w:p w14:paraId="04268C07" w14:textId="77777777" w:rsidR="00301DD2" w:rsidRDefault="00301DD2" w:rsidP="00301DD2"/>
    <w:p w14:paraId="7F94CF2A" w14:textId="76089165" w:rsidR="00BC667E" w:rsidRDefault="00301DD2" w:rsidP="00301DD2">
      <w:r>
        <w:t xml:space="preserve">The open loop gain is </w:t>
      </w:r>
      <w:r w:rsidR="00950ABE">
        <w:t>expressed</w:t>
      </w:r>
      <w:r>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w:t>
      </w:r>
      <w:r w:rsidR="006A2E04">
        <w:t>and</w:t>
      </w:r>
      <w:r>
        <w:t xml:space="preserve"> includes the </w:t>
      </w:r>
      <w:r w:rsidR="00936AB0">
        <w:t>maximum amplitude</w:t>
      </w:r>
      <w:r>
        <w:t xml:space="preserve"> of the received signal</w:t>
      </w:r>
      <w:r w:rsidR="006A2E04">
        <w:t xml:space="preserve">, the </w:t>
      </w:r>
      <w:r w:rsidR="00936AB0">
        <w:t>maximum amplitude</w:t>
      </w:r>
      <w:r w:rsidR="006A2E04">
        <w:t xml:space="preserve"> of the VCO output</w:t>
      </w:r>
      <w:r>
        <w:t xml:space="preserve"> and the gain of the arm filters.  </w:t>
      </w:r>
      <m:oMath>
        <m:r>
          <w:rPr>
            <w:rFonts w:ascii="Cambria Math" w:hAnsi="Cambria Math"/>
          </w:rPr>
          <m:t>L(s)</m:t>
        </m:r>
      </m:oMath>
      <w:r>
        <w:t xml:space="preserve"> </w:t>
      </w:r>
      <w:r w:rsidR="00936AB0">
        <w:t>Is</w:t>
      </w:r>
      <w:r>
        <w:t xml:space="preserve"> the Loop filter </w:t>
      </w:r>
      <w:r w:rsidR="006A2E04">
        <w:t xml:space="preserve">that </w:t>
      </w:r>
      <w:r>
        <w:t>adjust</w:t>
      </w:r>
      <w:r w:rsidR="006A2E04">
        <w:t>s</w:t>
      </w:r>
      <w:r>
        <w:t xml:space="preserve"> the </w:t>
      </w:r>
      <w:r w:rsidR="006A2E04">
        <w:t xml:space="preserve">phase </w:t>
      </w:r>
      <w:r>
        <w:t xml:space="preserve">error </w:t>
      </w:r>
      <w:r w:rsidR="006A2E04">
        <w:t>and determines the loops response</w:t>
      </w:r>
      <w:r w:rsidR="00936AB0">
        <w:t xml:space="preserve"> characteristics and the</w:t>
      </w:r>
      <w:r>
        <w:t xml:space="preserve"> VCO is modeled by an integrator that accumulates the phase </w:t>
      </w:r>
      <w:r w:rsidR="00936AB0">
        <w:t>with</w:t>
      </w:r>
      <w:r>
        <w:t xml:space="preserve"> </w:t>
      </w:r>
      <w:r w:rsidR="00BC667E">
        <w:t xml:space="preserve">a sensitivity gain,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t xml:space="preserve">.  </w:t>
      </w:r>
      <w:r w:rsidR="00936AB0">
        <w:t xml:space="preserve">Note that </w:t>
      </w:r>
      <w:r w:rsidR="00BC667E">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t xml:space="preserve"> (DDS datasheet citation).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t xml:space="preserve"> and expressed in equation (</w:t>
      </w:r>
      <w:r w:rsidR="008F5300">
        <w:t>11</w:t>
      </w:r>
      <w:r w:rsidR="00BC667E">
        <w:t>).</w:t>
      </w:r>
    </w:p>
    <w:p w14:paraId="408F3658" w14:textId="77777777" w:rsidR="008F5300" w:rsidRDefault="008F5300" w:rsidP="00301DD2"/>
    <w:p w14:paraId="35581A63" w14:textId="1F740276" w:rsidR="00BC667E" w:rsidRPr="008F5300" w:rsidRDefault="00A4798E" w:rsidP="008F5300">
      <w:pPr>
        <w:pStyle w:val="Caption"/>
      </w:pPr>
      <m:oMathPara>
        <m:oMathParaPr>
          <m:jc m:val="right"/>
        </m:oMathParaPr>
        <m:oMath>
          <m:sSub>
            <m:sSubPr>
              <m:ctrlPr>
                <w:rPr>
                  <w:rFonts w:ascii="Cambria Math" w:hAnsi="Cambria Math"/>
                  <w:bCs w:val="0"/>
                  <w:i/>
                  <w:sz w:val="22"/>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m:t>
          </m:r>
          <m:f>
            <m:fPr>
              <m:ctrlPr>
                <w:rPr>
                  <w:rFonts w:ascii="Cambria Math" w:hAnsi="Cambria Math"/>
                  <w:bCs w:val="0"/>
                  <w:i/>
                  <w:sz w:val="22"/>
                </w:rPr>
              </m:ctrlPr>
            </m:fPr>
            <m:num>
              <m:sSup>
                <m:sSupPr>
                  <m:ctrlPr>
                    <w:rPr>
                      <w:rFonts w:ascii="Cambria Math" w:hAnsi="Cambria Math"/>
                      <w:bCs w:val="0"/>
                      <w:i/>
                      <w:sz w:val="22"/>
                    </w:rPr>
                  </m:ctrlPr>
                </m:sSupPr>
                <m:e>
                  <m:r>
                    <m:rPr>
                      <m:sty m:val="bi"/>
                    </m:rPr>
                    <w:rPr>
                      <w:rFonts w:ascii="Cambria Math" w:hAnsi="Cambria Math"/>
                    </w:rPr>
                    <m:t>2</m:t>
                  </m:r>
                </m:e>
                <m:sup>
                  <m:sSub>
                    <m:sSubPr>
                      <m:ctrlPr>
                        <w:rPr>
                          <w:rFonts w:ascii="Cambria Math" w:hAnsi="Cambria Math"/>
                          <w:bCs w:val="0"/>
                          <w:i/>
                          <w:sz w:val="22"/>
                        </w:rPr>
                      </m:ctrlPr>
                    </m:sSubPr>
                    <m:e>
                      <m:r>
                        <m:rPr>
                          <m:sty m:val="bi"/>
                        </m:rPr>
                        <w:rPr>
                          <w:rFonts w:ascii="Cambria Math" w:hAnsi="Cambria Math"/>
                        </w:rPr>
                        <m:t>B</m:t>
                      </m:r>
                    </m:e>
                    <m:sub>
                      <m:r>
                        <m:rPr>
                          <m:sty m:val="bi"/>
                        </m:rPr>
                        <w:rPr>
                          <w:rFonts w:ascii="Cambria Math" w:hAnsi="Cambria Math"/>
                        </w:rPr>
                        <m:t>θ</m:t>
                      </m:r>
                    </m:sub>
                  </m:sSub>
                </m:sup>
              </m:sSup>
              <m:r>
                <m:rPr>
                  <m:sty m:val="bi"/>
                </m:rPr>
                <w:rPr>
                  <w:rFonts w:ascii="Cambria Math" w:hAnsi="Cambria Math"/>
                </w:rPr>
                <m:t>∙</m:t>
              </m:r>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o</m:t>
                  </m:r>
                </m:sub>
              </m:sSub>
            </m:num>
            <m:den>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s</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11</m:t>
          </m:r>
          <m:r>
            <m:rPr>
              <m:sty m:val="bi"/>
            </m:rPr>
            <w:rPr>
              <w:rFonts w:ascii="Cambria Math" w:hAnsi="Cambria Math"/>
              <w:i/>
            </w:rPr>
            <w:fldChar w:fldCharType="end"/>
          </m:r>
          <m:r>
            <m:rPr>
              <m:sty m:val="bi"/>
            </m:rPr>
            <w:rPr>
              <w:rFonts w:ascii="Cambria Math" w:hAnsi="Cambria Math"/>
            </w:rPr>
            <m:t>)</m:t>
          </m:r>
        </m:oMath>
      </m:oMathPara>
    </w:p>
    <w:p w14:paraId="47E966D1" w14:textId="77777777" w:rsidR="00BC667E" w:rsidRDefault="00BC667E" w:rsidP="00301DD2"/>
    <w:p w14:paraId="55D6AA07" w14:textId="5C95C795" w:rsidR="00301DD2" w:rsidRDefault="00301DD2" w:rsidP="00301DD2">
      <w:pPr>
        <w:rPr>
          <w:szCs w:val="22"/>
        </w:rPr>
      </w:pPr>
      <w:r>
        <w:t>T</w:t>
      </w:r>
      <w:r>
        <w:rPr>
          <w:szCs w:val="22"/>
        </w:rPr>
        <w:t xml:space="preserve">he closed loop transfer function of the Costas Loop in Figure 10 is </w:t>
      </w:r>
      <w:r w:rsidR="008F5300">
        <w:rPr>
          <w:szCs w:val="22"/>
        </w:rPr>
        <w:t>then</w:t>
      </w:r>
      <w:r>
        <w:rPr>
          <w:szCs w:val="22"/>
        </w:rPr>
        <w:t xml:space="preserve"> given by,</w:t>
      </w:r>
    </w:p>
    <w:p w14:paraId="2745C54E" w14:textId="77777777" w:rsidR="00301DD2" w:rsidRPr="008158DA" w:rsidRDefault="00301DD2" w:rsidP="00301DD2"/>
    <w:p w14:paraId="3AAF175B" w14:textId="6C06E904" w:rsidR="00301DD2" w:rsidRPr="008158DA"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lastRenderedPageBreak/>
        <w:t>And the steady error transfer function is</w:t>
      </w:r>
      <w:r w:rsidR="008F5300">
        <w:rPr>
          <w:szCs w:val="22"/>
        </w:rPr>
        <w:t xml:space="preserve"> accordingly</w:t>
      </w:r>
      <w:r w:rsidR="00F245D8">
        <w:rPr>
          <w:szCs w:val="22"/>
        </w:rPr>
        <w:t>,</w:t>
      </w:r>
    </w:p>
    <w:p w14:paraId="5F4DB19E" w14:textId="35A62BB5" w:rsidR="00301DD2" w:rsidRPr="008158DA" w:rsidRDefault="00301DD2" w:rsidP="00301DD2">
      <w:pPr>
        <w:pStyle w:val="Caption"/>
        <w:rPr>
          <w:b w:val="0"/>
        </w:rPr>
      </w:pPr>
      <m:oMathPara>
        <m:oMathParaPr>
          <m:jc m:val="right"/>
        </m:oMathParaPr>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0B2608A9"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E42311">
        <w:rPr>
          <w:szCs w:val="22"/>
        </w:rPr>
        <w:t>al value theorem to equation (11</w:t>
      </w:r>
      <w:r>
        <w:rPr>
          <w:szCs w:val="22"/>
        </w:rPr>
        <w:t xml:space="preserve">).  </w:t>
      </w:r>
    </w:p>
    <w:p w14:paraId="203C0C0A" w14:textId="4A17EDEA" w:rsidR="00301DD2" w:rsidRPr="008158DA" w:rsidRDefault="00301DD2" w:rsidP="00301DD2">
      <w:pPr>
        <w:pStyle w:val="Caption"/>
        <w:rPr>
          <w:b w:val="0"/>
        </w:rPr>
      </w:pPr>
      <m:oMathPara>
        <m:oMathParaPr>
          <m:jc m:val="right"/>
        </m:oMathParaPr>
        <m:oMath>
          <m:r>
            <m:rPr>
              <m:sty m:val="b"/>
            </m:rPr>
            <w:rPr>
              <w:rFonts w:ascii="Cambria Math" w:hAnsi="Cambria Math"/>
            </w:rPr>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3253DC93" w:rsidR="00301DD2" w:rsidRPr="0079146E" w:rsidRDefault="00301DD2"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77777777" w:rsidR="00301DD2" w:rsidRPr="0079146E" w:rsidRDefault="00301DD2" w:rsidP="00301DD2">
      <w:pPr>
        <w:pStyle w:val="Caption"/>
        <w:rPr>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7609C372" w14:textId="5032438F"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r>
        <w:rPr>
          <w:szCs w:val="22"/>
        </w:rPr>
        <w:t xml:space="preserve">is the proportional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r w:rsidR="008F5300">
        <w:rPr>
          <w:szCs w:val="22"/>
        </w:rPr>
        <w:t>owever</w:t>
      </w:r>
      <w:r w:rsidR="009E2055">
        <w:rPr>
          <w:szCs w:val="22"/>
        </w:rPr>
        <w:t>, by making the open</w:t>
      </w:r>
      <w:r w:rsidR="00205EC0">
        <w:rPr>
          <w:szCs w:val="22"/>
        </w:rPr>
        <w:t xml:space="preserve"> loop gain sufficiently small, the steady state error can be minimized.</w:t>
      </w:r>
      <w:r w:rsidR="0032078E">
        <w:rPr>
          <w:szCs w:val="22"/>
        </w:rPr>
        <w:t xml:space="preserve"> </w:t>
      </w:r>
    </w:p>
    <w:p w14:paraId="000E1C42" w14:textId="792E284E" w:rsidR="00301DD2" w:rsidRDefault="004748C5" w:rsidP="00301DD2">
      <w:pPr>
        <w:rPr>
          <w:szCs w:val="22"/>
        </w:rPr>
      </w:pPr>
      <w:r>
        <w:rPr>
          <w:szCs w:val="22"/>
        </w:rPr>
        <w:t>Next, the PI filter is substituted into equation (11) resulting in the in the following closed loop transfer function:</w:t>
      </w:r>
    </w:p>
    <w:p w14:paraId="385EC4A7"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17</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204880B" w:rsidR="00301DD2" w:rsidRDefault="00E03895" w:rsidP="00301DD2">
      <w:pPr>
        <w:rPr>
          <w:szCs w:val="22"/>
        </w:rPr>
      </w:pPr>
      <w:r>
        <w:rPr>
          <w:szCs w:val="22"/>
        </w:rPr>
        <w:t>Recognizing that equation (16</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m:t>
                      </m:r>
                      <m:r>
                        <m:rPr>
                          <m:sty m:val="bi"/>
                        </m:rPr>
                        <w:rPr>
                          <w:rFonts w:ascii="Cambria Math" w:hAnsi="Cambria Math"/>
                        </w:rPr>
                        <m:t>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18</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lastRenderedPageBreak/>
        <w:t>Where,</w:t>
      </w:r>
    </w:p>
    <w:p w14:paraId="5C708941" w14:textId="1CE2BF63" w:rsidR="00301DD2" w:rsidRPr="00431328" w:rsidRDefault="00A4798E" w:rsidP="002A6CCA">
      <w:pPr>
        <w:pStyle w:val="Caption"/>
      </w:pPr>
      <m:oMathPara>
        <m:oMathParaPr>
          <m:jc m:val="right"/>
        </m:oMathParaP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I</m:t>
                  </m:r>
                </m:sub>
              </m:sSub>
            </m:e>
          </m:ra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19</m:t>
          </m:r>
          <m:r>
            <m:rPr>
              <m:sty m:val="bi"/>
            </m:rPr>
            <w:rPr>
              <w:rFonts w:ascii="Cambria Math" w:hAnsi="Cambria Math"/>
              <w:i/>
            </w:rPr>
            <w:fldChar w:fldCharType="end"/>
          </m:r>
          <m:r>
            <m:rPr>
              <m:sty m:val="bi"/>
            </m:rPr>
            <w:rPr>
              <w:rFonts w:ascii="Cambria Math" w:hAnsi="Cambria Math"/>
            </w:rPr>
            <m:t>)</m:t>
          </m:r>
        </m:oMath>
      </m:oMathPara>
    </w:p>
    <w:p w14:paraId="2344C051" w14:textId="77777777" w:rsidR="002A6CCA" w:rsidRPr="002A6CCA" w:rsidRDefault="002A6CCA" w:rsidP="002A6CCA"/>
    <w:p w14:paraId="644E5BED" w14:textId="200C81E6" w:rsidR="00301DD2" w:rsidRPr="00431328" w:rsidRDefault="00431328" w:rsidP="002A6CCA">
      <w:pPr>
        <w:pStyle w:val="Caption"/>
      </w:pPr>
      <m:oMathPara>
        <m:oMathParaPr>
          <m:jc m:val="right"/>
        </m:oMathParaPr>
        <m:oMath>
          <m:r>
            <m:rPr>
              <m:sty m:val="bi"/>
            </m:rPr>
            <w:rPr>
              <w:rFonts w:ascii="Cambria Math" w:hAnsi="Cambria Math"/>
            </w:rPr>
            <m:t>ξ=</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P</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20</m:t>
          </m:r>
          <m:r>
            <m:rPr>
              <m:sty m:val="bi"/>
            </m:rPr>
            <w:rPr>
              <w:rFonts w:ascii="Cambria Math" w:hAnsi="Cambria Math"/>
              <w:i/>
            </w:rPr>
            <w:fldChar w:fldCharType="end"/>
          </m:r>
          <m:r>
            <m:rPr>
              <m:sty m:val="bi"/>
            </m:rPr>
            <w:rPr>
              <w:rFonts w:ascii="Cambria Math" w:hAnsi="Cambria Math"/>
            </w:rPr>
            <m:t>)</m:t>
          </m:r>
        </m:oMath>
      </m:oMathPara>
    </w:p>
    <w:p w14:paraId="1F92B9BF" w14:textId="77777777" w:rsidR="002A6CCA" w:rsidRPr="002A6CCA" w:rsidRDefault="002A6CCA" w:rsidP="002A6CCA"/>
    <w:p w14:paraId="36E322F3" w14:textId="424F181E" w:rsidR="004748C5" w:rsidRDefault="004748C5" w:rsidP="002A6CCA">
      <w:r w:rsidRPr="004748C5">
        <w:t>Lastly, the</w:t>
      </w:r>
      <w:r>
        <w:t xml:space="preserve"> time</w:t>
      </w:r>
      <w:r w:rsidR="00A975F8">
        <w:t xml:space="preserve"> to lock</w:t>
      </w:r>
      <w:r>
        <w:t xml:space="preserve"> and frequency lock range</w:t>
      </w:r>
      <w:r w:rsidR="00FE7DC0">
        <w:t xml:space="preserve"> (in Hz)</w:t>
      </w:r>
      <w:r>
        <w:t xml:space="preserve"> are expressed by equations (21) and (22) respectively.</w:t>
      </w:r>
    </w:p>
    <w:p w14:paraId="49ADD164" w14:textId="7A2D495E" w:rsidR="004748C5" w:rsidRPr="00431328" w:rsidRDefault="00A4798E" w:rsidP="00FE7DC0">
      <w:pPr>
        <w:pStyle w:val="Caption"/>
        <w:rPr>
          <w:bCs w:val="0"/>
        </w:rPr>
      </w:pPr>
      <m:oMathPara>
        <m:oMathParaPr>
          <m:jc m:val="right"/>
        </m:oMathParaPr>
        <m:oMath>
          <m:sSub>
            <m:sSubPr>
              <m:ctrlPr>
                <w:rPr>
                  <w:rFonts w:ascii="Cambria Math" w:hAnsi="Cambria Math"/>
                  <w:bCs w:val="0"/>
                  <w:i/>
                </w:rPr>
              </m:ctrlPr>
            </m:sSubPr>
            <m:e>
              <m:r>
                <m:rPr>
                  <m:sty m:val="bi"/>
                </m:rPr>
                <w:rPr>
                  <w:rFonts w:ascii="Cambria Math" w:hAnsi="Cambria Math"/>
                </w:rPr>
                <m:t>T</m:t>
              </m:r>
            </m:e>
            <m:sub>
              <m:r>
                <m:rPr>
                  <m:sty m:val="bi"/>
                </m:rPr>
                <w:rPr>
                  <w:rFonts w:ascii="Cambria Math" w:hAnsi="Cambria Math"/>
                </w:rPr>
                <m:t>Lock</m:t>
              </m:r>
            </m:sub>
          </m:sSub>
          <m:r>
            <m:rPr>
              <m:sty m:val="bi"/>
            </m:rPr>
            <w:rPr>
              <w:rFonts w:ascii="Cambria Math" w:hAnsi="Cambria Math"/>
            </w:rPr>
            <m:t>=</m:t>
          </m:r>
          <m:f>
            <m:fPr>
              <m:ctrlPr>
                <w:rPr>
                  <w:rFonts w:ascii="Cambria Math" w:hAnsi="Cambria Math"/>
                  <w:bCs w:val="0"/>
                  <w:i/>
                </w:rPr>
              </m:ctrlPr>
            </m:fPr>
            <m:num>
              <m:r>
                <m:rPr>
                  <m:sty m:val="bi"/>
                </m:rPr>
                <w:rPr>
                  <w:rFonts w:ascii="Cambria Math" w:hAnsi="Cambria Math"/>
                </w:rPr>
                <m:t>4</m:t>
              </m:r>
            </m:num>
            <m:den>
              <m:r>
                <m:rPr>
                  <m:sty m:val="bi"/>
                </m:rPr>
                <w:rPr>
                  <w:rFonts w:ascii="Cambria Math" w:hAnsi="Cambria Math"/>
                </w:rPr>
                <m:t>ξ</m:t>
              </m:r>
              <m:sSub>
                <m:sSubPr>
                  <m:ctrlPr>
                    <w:rPr>
                      <w:rFonts w:ascii="Cambria Math" w:hAnsi="Cambria Math"/>
                      <w:bCs w:val="0"/>
                      <w:i/>
                    </w:rPr>
                  </m:ctrlPr>
                </m:sSubPr>
                <m:e>
                  <m:r>
                    <m:rPr>
                      <m:sty m:val="bi"/>
                    </m:rPr>
                    <w:rPr>
                      <w:rFonts w:ascii="Cambria Math" w:hAnsi="Cambria Math"/>
                    </w:rPr>
                    <m:t>ω</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bCs w:val="0"/>
              <w:i/>
            </w:rPr>
            <w:fldChar w:fldCharType="begin"/>
          </m:r>
          <m:r>
            <m:rPr>
              <m:sty m:val="b"/>
            </m:rPr>
            <w:rPr>
              <w:rFonts w:ascii="Cambria Math" w:hAnsi="Cambria Math"/>
            </w:rPr>
            <m:t xml:space="preserve"> SEQ Equation \* ARABIC </m:t>
          </m:r>
          <m:r>
            <m:rPr>
              <m:sty m:val="bi"/>
            </m:rPr>
            <w:rPr>
              <w:rFonts w:ascii="Cambria Math" w:hAnsi="Cambria Math"/>
              <w:bCs w:val="0"/>
              <w:i/>
            </w:rPr>
            <w:fldChar w:fldCharType="separate"/>
          </m:r>
          <m:r>
            <m:rPr>
              <m:sty m:val="b"/>
            </m:rPr>
            <w:rPr>
              <w:rFonts w:ascii="Cambria Math" w:hAnsi="Cambria Math"/>
              <w:noProof/>
            </w:rPr>
            <m:t>21</m:t>
          </m:r>
          <m:r>
            <m:rPr>
              <m:sty m:val="bi"/>
            </m:rPr>
            <w:rPr>
              <w:rFonts w:ascii="Cambria Math" w:hAnsi="Cambria Math"/>
              <w:bCs w:val="0"/>
              <w:i/>
            </w:rPr>
            <w:fldChar w:fldCharType="end"/>
          </m:r>
          <m:r>
            <m:rPr>
              <m:sty m:val="bi"/>
            </m:rPr>
            <w:rPr>
              <w:rFonts w:ascii="Cambria Math" w:hAnsi="Cambria Math"/>
            </w:rPr>
            <m:t>)</m:t>
          </m:r>
        </m:oMath>
      </m:oMathPara>
    </w:p>
    <w:p w14:paraId="5AEC9174" w14:textId="77777777" w:rsidR="002A6CCA" w:rsidRPr="002A6CCA" w:rsidRDefault="002A6CCA" w:rsidP="002A6CCA"/>
    <w:p w14:paraId="16494B16" w14:textId="214499B3" w:rsidR="00FE7DC0" w:rsidRPr="00431328" w:rsidRDefault="00A4798E" w:rsidP="002A6CCA">
      <w:pPr>
        <w:pStyle w:val="Caption"/>
      </w:pPr>
      <m:oMathPara>
        <m:oMathParaPr>
          <m:jc m:val="right"/>
        </m:oMathParaPr>
        <m:oMath>
          <m:sSub>
            <m:sSubPr>
              <m:ctrlPr>
                <w:rPr>
                  <w:rFonts w:ascii="Cambria Math" w:hAnsi="Cambria Math"/>
                  <w:bCs w:val="0"/>
                  <w:i/>
                </w:rPr>
              </m:ctrlPr>
            </m:sSubPr>
            <m:e>
              <m:r>
                <m:rPr>
                  <m:sty m:val="bi"/>
                </m:rPr>
                <w:rPr>
                  <w:rFonts w:ascii="Cambria Math" w:hAnsi="Cambria Math"/>
                </w:rPr>
                <m:t>f</m:t>
              </m:r>
            </m:e>
            <m:sub>
              <m:r>
                <m:rPr>
                  <m:sty m:val="bi"/>
                </m:rPr>
                <w:rPr>
                  <w:rFonts w:ascii="Cambria Math" w:hAnsi="Cambria Math"/>
                </w:rPr>
                <m:t>lock range</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center</m:t>
              </m:r>
            </m:sub>
          </m:sSub>
          <m:r>
            <m:rPr>
              <m:sty m:val="bi"/>
            </m:rPr>
            <w:rPr>
              <w:rFonts w:ascii="Cambria Math" w:hAnsi="Cambria Math"/>
            </w:rPr>
            <m:t>±</m:t>
          </m:r>
          <m:f>
            <m:fPr>
              <m:ctrlPr>
                <w:rPr>
                  <w:rFonts w:ascii="Cambria Math" w:hAnsi="Cambria Math"/>
                  <w:bCs w:val="0"/>
                  <w:i/>
                </w:rPr>
              </m:ctrlPr>
            </m:fPr>
            <m:num>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p</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v</m:t>
                  </m:r>
                </m:sub>
              </m:sSub>
            </m:num>
            <m:den>
              <m:r>
                <m:rPr>
                  <m:sty m:val="bi"/>
                </m:rPr>
                <w:rPr>
                  <w:rFonts w:ascii="Cambria Math" w:hAnsi="Cambria Math"/>
                </w:rPr>
                <m:t>4</m:t>
              </m:r>
              <m:r>
                <m:rPr>
                  <m:sty m:val="bi"/>
                </m:rPr>
                <w:rPr>
                  <w:rFonts w:ascii="Cambria Math" w:hAnsi="Cambria Math"/>
                </w:rPr>
                <m:t>π</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22</m:t>
          </m:r>
          <m:r>
            <m:rPr>
              <m:sty m:val="bi"/>
            </m:rPr>
            <w:rPr>
              <w:rFonts w:ascii="Cambria Math" w:hAnsi="Cambria Math"/>
              <w:i/>
            </w:rPr>
            <w:fldChar w:fldCharType="end"/>
          </m:r>
          <m:r>
            <m:rPr>
              <m:sty m:val="bi"/>
            </m:rPr>
            <w:rPr>
              <w:rFonts w:ascii="Cambria Math" w:hAnsi="Cambria Math"/>
            </w:rPr>
            <m:t>)</m:t>
          </m:r>
        </m:oMath>
      </m:oMathPara>
    </w:p>
    <w:p w14:paraId="4094EA67" w14:textId="77777777" w:rsidR="002A6CCA" w:rsidRDefault="002A6CCA" w:rsidP="002A6CCA"/>
    <w:p w14:paraId="68B3D0BD" w14:textId="03799FF1" w:rsidR="004144E4" w:rsidRDefault="00C5703E" w:rsidP="002A6CCA">
      <w:pPr>
        <w:rPr>
          <w:szCs w:val="22"/>
        </w:rPr>
      </w:pPr>
      <w:r w:rsidRPr="00A975F8">
        <w:rPr>
          <w:szCs w:val="22"/>
        </w:rPr>
        <w:t>In equation (20),</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p>
    <w:p w14:paraId="2BF15466" w14:textId="3DDB4761" w:rsidR="002A6CCA" w:rsidRDefault="004144E4" w:rsidP="002A6CCA">
      <w:pPr>
        <w:rPr>
          <w:szCs w:val="22"/>
        </w:rPr>
      </w:pPr>
      <w:r>
        <w:rPr>
          <w:szCs w:val="22"/>
        </w:rPr>
        <w:t>Finally, u</w:t>
      </w:r>
      <w:r w:rsidR="00A975F8">
        <w:rPr>
          <w:szCs w:val="22"/>
        </w:rPr>
        <w:t xml:space="preserve">sing equations </w:t>
      </w:r>
      <w:r w:rsidR="00205EC0">
        <w:rPr>
          <w:szCs w:val="22"/>
        </w:rPr>
        <w:t xml:space="preserve">(10), (11), and </w:t>
      </w:r>
      <w:r w:rsidR="00A975F8">
        <w:rPr>
          <w:szCs w:val="22"/>
        </w:rPr>
        <w:t>(1</w:t>
      </w:r>
      <w:r w:rsidR="00205EC0">
        <w:rPr>
          <w:szCs w:val="22"/>
        </w:rPr>
        <w:t>9)-(22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F245D8" w:rsidRPr="00F245D8">
        <w:rPr>
          <w:b w:val="0"/>
          <w:noProof/>
          <w:sz w:val="18"/>
        </w:rPr>
        <w:t>12</w:t>
      </w:r>
      <w:r w:rsidRPr="00F245D8">
        <w:rPr>
          <w:b w:val="0"/>
          <w:sz w:val="18"/>
        </w:rPr>
        <w:fldChar w:fldCharType="end"/>
      </w:r>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lastRenderedPageBreak/>
        <w:t xml:space="preserve">The design of the Costas </w:t>
      </w:r>
      <w:r w:rsidR="00B7764A">
        <w:t>began</w:t>
      </w:r>
      <w:r>
        <w:t xml:space="preserve"> by specifying the received BPSK signal width</w:t>
      </w:r>
      <w:r w:rsidR="00DD6598">
        <w:t>, VCO output signal width, 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 xml:space="preserve">filter gain,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6AC1F451" w14:textId="60FA385E" w:rsidR="00596EC2" w:rsidRDefault="00DD6598" w:rsidP="006A2227">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2EDE1341" w14:textId="1363677C" w:rsidR="004C6815" w:rsidRPr="00596EC2" w:rsidRDefault="00596EC2" w:rsidP="00596EC2">
      <w:pPr>
        <w:jc w:val="center"/>
        <w:rPr>
          <w:b/>
          <w:sz w:val="20"/>
        </w:rPr>
      </w:pPr>
      <w:r w:rsidRPr="00596EC2">
        <w:rPr>
          <w:b/>
          <w:sz w:val="20"/>
        </w:rPr>
        <w:t xml:space="preserve">Table </w:t>
      </w:r>
      <w:r w:rsidRPr="00596EC2">
        <w:rPr>
          <w:b/>
          <w:sz w:val="20"/>
        </w:rPr>
        <w:fldChar w:fldCharType="begin"/>
      </w:r>
      <w:r w:rsidRPr="00596EC2">
        <w:rPr>
          <w:b/>
          <w:sz w:val="20"/>
        </w:rPr>
        <w:instrText xml:space="preserve"> SEQ Table \* ARABIC </w:instrText>
      </w:r>
      <w:r w:rsidRPr="00596EC2">
        <w:rPr>
          <w:b/>
          <w:sz w:val="20"/>
        </w:rPr>
        <w:fldChar w:fldCharType="separate"/>
      </w:r>
      <w:r w:rsidRPr="00596EC2">
        <w:rPr>
          <w:b/>
          <w:noProof/>
          <w:sz w:val="20"/>
        </w:rPr>
        <w:t>3</w:t>
      </w:r>
      <w:r w:rsidRPr="00596EC2">
        <w:rPr>
          <w:b/>
          <w:noProof/>
          <w:sz w:val="20"/>
        </w:rPr>
        <w:fldChar w:fldCharType="end"/>
      </w:r>
      <w:r w:rsidRPr="00596EC2">
        <w:rPr>
          <w:b/>
          <w:sz w:val="20"/>
        </w:rPr>
        <w:t xml:space="preserve">.  </w:t>
      </w:r>
      <w:r>
        <w:rPr>
          <w:b/>
          <w:sz w:val="20"/>
        </w:rPr>
        <w:t xml:space="preserve">Initial </w:t>
      </w:r>
      <w:r w:rsidRPr="00596EC2">
        <w:rPr>
          <w:b/>
          <w:sz w:val="20"/>
        </w:rPr>
        <w:t>Specifications for the design of the Costas Loop carrier recovery circuit.</w:t>
      </w:r>
    </w:p>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77777777" w:rsidR="008402AF" w:rsidRPr="00E57B68" w:rsidRDefault="008402AF" w:rsidP="006A2227"/>
    <w:p w14:paraId="5C34B88C" w14:textId="7A51637C" w:rsidR="00D64CF1" w:rsidRDefault="00D64CF1" w:rsidP="000507E8">
      <w:pPr>
        <w:rPr>
          <w:szCs w:val="22"/>
        </w:rPr>
      </w:pPr>
      <w:r>
        <w:t>The VCO center frequency is 4800 Hz so that when the Costas Loop is locked in phase and frequency with 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41D96FBA"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This is required because Xilinx’s FIR Compiler only recognizes integer coefficients.  Figure (</w:t>
      </w:r>
      <w:r w:rsidR="00D1298C">
        <w:rPr>
          <w:szCs w:val="22"/>
        </w:rPr>
        <w:t>13</w:t>
      </w:r>
      <w:r w:rsidR="001916D1">
        <w:rPr>
          <w:szCs w:val="22"/>
        </w:rPr>
        <w:t>) displays the magnitude and phase</w:t>
      </w:r>
      <w:r w:rsidR="00D1298C">
        <w:rPr>
          <w:szCs w:val="22"/>
        </w:rPr>
        <w:t xml:space="preserve"> response of the I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3">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lastRenderedPageBreak/>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4">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F245D8" w:rsidRPr="00F245D8">
        <w:rPr>
          <w:b w:val="0"/>
          <w:noProof/>
        </w:rPr>
        <w:t>13</w:t>
      </w:r>
      <w:r w:rsidRPr="00F245D8">
        <w:rPr>
          <w:b w:val="0"/>
        </w:rPr>
        <w:fldChar w:fldCharType="end"/>
      </w:r>
      <w:r w:rsidRPr="00F245D8">
        <w:rPr>
          <w:b w:val="0"/>
        </w:rPr>
        <w:t>.  Costas Loop’s I and Q arm filter’s magnitude and phase response.</w:t>
      </w:r>
    </w:p>
    <w:p w14:paraId="14A14BB1" w14:textId="77777777" w:rsidR="00D1298C" w:rsidRDefault="00D1298C" w:rsidP="00D1298C"/>
    <w:p w14:paraId="5740FA82" w14:textId="3FB65D72" w:rsidR="00D1298C" w:rsidRPr="00D1298C" w:rsidRDefault="0035395E" w:rsidP="00D1298C">
      <w:r>
        <w:t xml:space="preserve">Next, the required output register size is computed.  In Figure 12, ‘m0’ and ‘m1’ are 8x8 bit signed multipliers with a signed 16 bit product.  </w:t>
      </w:r>
      <w:r w:rsidR="00D64CF1">
        <w:t>It follows then that</w:t>
      </w:r>
      <w:r w:rsidR="00B30AE8">
        <w:t xml:space="preserve"> the </w:t>
      </w:r>
      <w:r w:rsidR="004D515B">
        <w:t xml:space="preserve">filter </w:t>
      </w:r>
      <w:r w:rsidR="00B30AE8">
        <w:t>input</w:t>
      </w:r>
      <w:r w:rsidR="004D515B">
        <w:t>s</w:t>
      </w:r>
      <w:r w:rsidR="00B30AE8">
        <w:t xml:space="preserve"> </w:t>
      </w:r>
      <w:r w:rsidR="004D515B">
        <w:t>are</w:t>
      </w:r>
      <w:r w:rsidR="00B30AE8">
        <w:t xml:space="preserve"> </w:t>
      </w:r>
      <w:r w:rsidR="00D64CF1">
        <w:t xml:space="preserve">also </w:t>
      </w:r>
      <w:r w:rsidR="00B30AE8">
        <w:t>signed 16 bit register</w:t>
      </w:r>
      <w:r w:rsidR="004D515B">
        <w:t>s</w:t>
      </w:r>
      <w:r w:rsidR="00B30AE8">
        <w:t xml:space="preserve"> with maximum value</w:t>
      </w:r>
      <w:r w:rsidR="004D515B">
        <w:t>s</w:t>
      </w:r>
      <w:r w:rsidR="00B30AE8">
        <w:t xml:space="preserve"> </w:t>
      </w:r>
      <w:r w:rsidR="00205EC0">
        <w:t>of</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D64CF1">
        <w:t>.</w:t>
      </w:r>
      <w:r w:rsidR="00B30AE8">
        <w:t xml:space="preserve"> </w:t>
      </w:r>
      <w:r w:rsidR="00D64CF1">
        <w:t xml:space="preserve"> T</w:t>
      </w:r>
      <w:r w:rsidR="00B30AE8">
        <w:t xml:space="preserve">he required output register size </w:t>
      </w:r>
      <w:r w:rsidR="009F718A">
        <w:t>is then</w:t>
      </w:r>
      <w:r w:rsidR="00B30AE8">
        <w:t xml:space="preserve"> computed </w:t>
      </w:r>
      <w:r w:rsidR="009F718A">
        <w:t>as</w:t>
      </w:r>
      <w:r w:rsidR="00B30AE8">
        <w:t xml:space="preserve"> the summation of integer coefficients, multiplied by the maximum input value</w:t>
      </w:r>
      <w:r w:rsidR="00205EC0">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t>)</w:t>
      </w:r>
      <w:r w:rsidR="00B30AE8">
        <w:t xml:space="preserve">.  </w:t>
      </w:r>
      <w:r w:rsidR="004D515B">
        <w:t>Using the integer coefficie</w:t>
      </w:r>
      <w:r w:rsidR="0054492C">
        <w:t xml:space="preserve">nts </w:t>
      </w:r>
      <w:r w:rsidR="00205EC0">
        <w:t xml:space="preserve">from </w:t>
      </w:r>
      <w:r w:rsidR="00D64CF1">
        <w:t>the above</w:t>
      </w:r>
      <w:r w:rsidR="0054492C">
        <w:t xml:space="preserve"> design requires an </w:t>
      </w:r>
      <w:r w:rsidR="004D515B">
        <w:t xml:space="preserve">output register size of </w:t>
      </w:r>
      <w:r w:rsidR="009F718A">
        <w:t>3</w:t>
      </w:r>
      <w:r w:rsidR="00FB5F0A">
        <w:t>2</w:t>
      </w:r>
      <w:r w:rsidR="004D515B">
        <w:t xml:space="preserve"> bits.  </w:t>
      </w:r>
      <w:r w:rsidR="009F718A">
        <w:t xml:space="preserve">However, referring </w:t>
      </w:r>
      <w:r w:rsidR="00205EC0">
        <w:t xml:space="preserve">back </w:t>
      </w:r>
      <w:r w:rsidR="009F718A">
        <w:t>to</w:t>
      </w:r>
      <w:r w:rsidR="00205EC0">
        <w:t xml:space="preserve"> the Costas Loop in</w:t>
      </w:r>
      <w:r w:rsidR="009F718A">
        <w:t xml:space="preserve"> Figure 12, this require</w:t>
      </w:r>
      <w:r w:rsidR="00D64CF1">
        <w:t>s</w:t>
      </w:r>
      <w:r w:rsidR="009F718A">
        <w:t xml:space="preserve"> a 31x31 bit multiplier for </w:t>
      </w:r>
      <w:r w:rsidR="0054492C">
        <w:t>‘PD’</w:t>
      </w:r>
      <w:r w:rsidR="009F718A">
        <w:t xml:space="preserve"> while the DSP48 in the Spartan 6 </w:t>
      </w:r>
      <w:r w:rsidR="0054492C">
        <w:t xml:space="preserve">only </w:t>
      </w:r>
      <w:r w:rsidR="009F718A">
        <w:t xml:space="preserve">supports 18x18 bit multipliers (DSP48 Datasheet).  </w:t>
      </w:r>
      <w:r w:rsidR="00D64CF1">
        <w:t>The problem is</w:t>
      </w:r>
      <w:r w:rsidR="009F718A">
        <w:t xml:space="preserve"> mitigate</w:t>
      </w:r>
      <w:r w:rsidR="00D64CF1">
        <w:t>d</w:t>
      </w:r>
      <w:r w:rsidR="009F718A">
        <w:t xml:space="preserve"> by truncating the </w:t>
      </w:r>
      <w:r w:rsidR="00C22F2B">
        <w:t xml:space="preserve">16 </w:t>
      </w:r>
      <w:r w:rsidR="0054492C">
        <w:t xml:space="preserve">LSBs of the filter output.  In </w:t>
      </w:r>
      <w:r w:rsidR="00C57B6D">
        <w:t>the</w:t>
      </w:r>
      <w:r w:rsidR="0054492C">
        <w:t xml:space="preserve"> Simulink model</w:t>
      </w:r>
      <w:r w:rsidR="00C57B6D">
        <w:t xml:space="preserve"> in Figure 12</w:t>
      </w:r>
      <w:r w:rsidR="0054492C">
        <w:t xml:space="preserve">, this </w:t>
      </w:r>
      <w:r w:rsidR="00C57B6D">
        <w:t xml:space="preserve">truncation is </w:t>
      </w:r>
      <w:r w:rsidR="0054492C">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which is equivalent to an arithmetic right shift by 16 bits</w:t>
      </w:r>
      <w:r w:rsidR="0054492C">
        <w:t xml:space="preserve">.  This is </w:t>
      </w:r>
      <w:r w:rsidR="00C57B6D">
        <w:t xml:space="preserve">also </w:t>
      </w:r>
      <w:r w:rsidR="0054492C">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in our mathematical model.</w:t>
      </w:r>
      <w:r w:rsidR="00E65045">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Pr>
          <w:szCs w:val="22"/>
        </w:rPr>
        <w:t xml:space="preserve"> was computed from equation (10) and found to be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Pr>
          <w:szCs w:val="22"/>
        </w:rPr>
        <w:t>.</w:t>
      </w:r>
    </w:p>
    <w:p w14:paraId="3B819CDC" w14:textId="43E4B79A"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  </w:t>
      </w:r>
    </w:p>
    <w:p w14:paraId="07B5CB3B" w14:textId="1C922A4A" w:rsidR="00F245D8" w:rsidRPr="00F245D8" w:rsidRDefault="00F245D8" w:rsidP="00F245D8">
      <w:pPr>
        <w:jc w:val="center"/>
        <w:rPr>
          <w:b/>
          <w:sz w:val="20"/>
          <w:szCs w:val="22"/>
        </w:rPr>
      </w:pPr>
      <w:r w:rsidRPr="00F245D8">
        <w:rPr>
          <w:b/>
          <w:sz w:val="20"/>
        </w:rPr>
        <w:t xml:space="preserve">Table </w:t>
      </w:r>
      <w:r w:rsidRPr="00F245D8">
        <w:rPr>
          <w:b/>
          <w:sz w:val="20"/>
        </w:rPr>
        <w:fldChar w:fldCharType="begin"/>
      </w:r>
      <w:r w:rsidRPr="00F245D8">
        <w:rPr>
          <w:b/>
          <w:sz w:val="20"/>
        </w:rPr>
        <w:instrText xml:space="preserve"> SEQ Table \* ARABIC </w:instrText>
      </w:r>
      <w:r w:rsidRPr="00F245D8">
        <w:rPr>
          <w:b/>
          <w:sz w:val="20"/>
        </w:rPr>
        <w:fldChar w:fldCharType="separate"/>
      </w:r>
      <w:r w:rsidRPr="00F245D8">
        <w:rPr>
          <w:b/>
          <w:noProof/>
          <w:sz w:val="20"/>
        </w:rPr>
        <w:t>4</w:t>
      </w:r>
      <w:r w:rsidRPr="00F245D8">
        <w:rPr>
          <w:b/>
          <w:noProof/>
          <w:sz w:val="20"/>
        </w:rPr>
        <w:fldChar w:fldCharType="end"/>
      </w:r>
      <w:r w:rsidRPr="00F245D8">
        <w:rPr>
          <w:b/>
          <w:sz w:val="20"/>
        </w:rPr>
        <w:t xml:space="preserve">:  </w:t>
      </w:r>
      <w:r>
        <w:rPr>
          <w:b/>
          <w:sz w:val="20"/>
        </w:rPr>
        <w:t>Gains required</w:t>
      </w:r>
      <w:r w:rsidRPr="00F245D8">
        <w:rPr>
          <w:b/>
          <w:sz w:val="20"/>
        </w:rPr>
        <w:t xml:space="preserve"> to meet the </w:t>
      </w:r>
      <w:r>
        <w:rPr>
          <w:b/>
          <w:sz w:val="20"/>
        </w:rPr>
        <w:t xml:space="preserve">desired </w:t>
      </w:r>
      <w:r w:rsidRPr="00F245D8">
        <w:rPr>
          <w:b/>
          <w:sz w:val="20"/>
        </w:rPr>
        <w:t>Lock time and Lock Range</w:t>
      </w: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77777777" w:rsidR="00721D6D" w:rsidRDefault="00721D6D" w:rsidP="00301DD2">
      <w:pPr>
        <w:jc w:val="center"/>
        <w:rPr>
          <w:szCs w:val="22"/>
        </w:rPr>
      </w:pPr>
    </w:p>
    <w:p w14:paraId="1F199502" w14:textId="3F1C5567" w:rsidR="00301DD2" w:rsidRDefault="00F245D8" w:rsidP="00F245D8">
      <w:pPr>
        <w:rPr>
          <w:szCs w:val="22"/>
        </w:rPr>
      </w:pPr>
      <w:r>
        <w:rPr>
          <w:szCs w:val="22"/>
        </w:rPr>
        <w:t>Thus referring to Table 4, the proportional gain 0.0160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Likewise, the integral gain resulted in 0.0041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w:t>
      </w:r>
      <w:r>
        <w:rPr>
          <w:szCs w:val="22"/>
        </w:rPr>
        <w:lastRenderedPageBreak/>
        <w:t>implementation of PI filter in Verilog can be done using only adders and shift registers instead multipliers.  Figures 14 and 15 display the results of two particular simulations.  Figure 14 demonstrates successful carrier tracking when the receiver is 60 degrees out of phase with the transmitter and Figure 15 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14</w:t>
      </w:r>
      <w:r w:rsidRPr="00F245D8">
        <w:rPr>
          <w:b w:val="0"/>
        </w:rPr>
        <w:fldChar w:fldCharType="end"/>
      </w:r>
      <w:r w:rsidRPr="00F245D8">
        <w:rPr>
          <w:b w:val="0"/>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15</w:t>
      </w:r>
      <w:r w:rsidRPr="00F245D8">
        <w:rPr>
          <w:b w:val="0"/>
        </w:rPr>
        <w:fldChar w:fldCharType="end"/>
      </w:r>
      <w:r w:rsidRPr="00F245D8">
        <w:rPr>
          <w:b w:val="0"/>
        </w:rPr>
        <w:t xml:space="preserve">  (Top) Costas Loop phase error and (Bottom) VCO output overlaid on the 4800 Hz TX carrier.  Phase offset is</w:t>
      </w:r>
      <m:oMath>
        <m:r>
          <m:rPr>
            <m:sty m:val="bi"/>
          </m:rPr>
          <w:rPr>
            <w:rFonts w:ascii="Cambria Math" w:hAnsi="Cambria Math"/>
          </w:rPr>
          <m:t xml:space="preserve"> π/3</m:t>
        </m:r>
      </m:oMath>
      <w:r w:rsidRPr="00F245D8">
        <w:rPr>
          <w:b w:val="0"/>
        </w:rPr>
        <w:t xml:space="preserve"> and VCO center frequency is 5 kHz. </w:t>
      </w:r>
    </w:p>
    <w:p w14:paraId="534870E1" w14:textId="77777777" w:rsidR="00F245D8" w:rsidRDefault="00F245D8" w:rsidP="00F245D8"/>
    <w:p w14:paraId="40EAC253" w14:textId="77777777" w:rsidR="00F245D8" w:rsidRDefault="00F245D8" w:rsidP="00F245D8">
      <w:r>
        <w:t>The results in Figures 14 and 15 illustrates that the Costas loop meets the proposed design requirements.  The loops lock time for both phase and frequency steps are less than 3 ms and is capable of tracking 200 Hz frequency steps.  In addition, as predicted previously, Figure 15 (A) shows a small but negligible steady error.  This is corroborated in Figure 16 which displays the demodulated signals for each simulation.</w:t>
      </w:r>
    </w:p>
    <w:p w14:paraId="3B857BCB" w14:textId="77777777" w:rsidR="00F245D8" w:rsidRDefault="00F245D8" w:rsidP="00F245D8"/>
    <w:p w14:paraId="74D4C29E" w14:textId="52B3A934" w:rsidR="00F245D8" w:rsidRPr="00F245D8" w:rsidRDefault="00F245D8" w:rsidP="00F245D8">
      <w:pPr>
        <w:rPr>
          <w:b/>
          <w:noProof/>
          <w:sz w:val="16"/>
        </w:rPr>
      </w:pPr>
    </w:p>
    <w:p w14:paraId="3D052696" w14:textId="6EFB9B19" w:rsidR="00F245D8" w:rsidRDefault="00F245D8" w:rsidP="00F245D8">
      <w:r>
        <w:rPr>
          <w:noProof/>
        </w:rPr>
        <w:lastRenderedPageBreak/>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F245D8" w:rsidRDefault="00F245D8" w:rsidP="00F245D8">
      <w:pPr>
        <w:pStyle w:val="Caption"/>
        <w:ind w:left="540" w:right="54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16</w:t>
      </w:r>
      <w:r w:rsidRPr="00F245D8">
        <w:rPr>
          <w:b w:val="0"/>
        </w:rPr>
        <w:fldChar w:fldCharType="end"/>
      </w:r>
      <w:r w:rsidRPr="00F245D8">
        <w:rPr>
          <w:b w:val="0"/>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77777777" w:rsidR="003357F4" w:rsidRDefault="003357F4" w:rsidP="003357F4">
      <w:r>
        <w:t>The synchronization between the transmitter and the receiver is done using the Early-Late Gate Timing Recovery circuit, among the several other circuitry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the Early Late Gate depends on its loop filter component in circuitry. This component is used to minimize the settling time of the circuit to synchronize the received signal. Therefore, based on those facts, it was found beneficial to implement a PID controller for achieving an appropriate settling time. Figure 6, would then consist of a PID controller for its loop filter, while the remaining components will remain the same. </w:t>
      </w:r>
    </w:p>
    <w:p w14:paraId="0539D40C" w14:textId="77777777" w:rsidR="003357F4" w:rsidRDefault="003357F4" w:rsidP="003357F4">
      <w:r>
        <w:t xml:space="preserve">On purpose of obtaining a zero error rate from the Early Late Gate, the early and late clocks must operate within a certain region which will allow the integrators to integrate an equal amount of energy from the two branches. This region is commonly referred to as the </w:t>
      </w:r>
      <w:r>
        <w:rPr>
          <w:i/>
        </w:rPr>
        <w:t xml:space="preserve">correct receiver timing </w:t>
      </w:r>
      <w:r>
        <w:t xml:space="preserve">while the </w:t>
      </w:r>
      <w:r>
        <w:rPr>
          <w:i/>
        </w:rPr>
        <w:t>early/ late</w:t>
      </w:r>
      <w:r>
        <w:t xml:space="preserve"> </w:t>
      </w:r>
      <w:r>
        <w:rPr>
          <w:i/>
        </w:rPr>
        <w:t>receiver timing</w:t>
      </w:r>
      <w:r>
        <w:t xml:space="preserve"> are known to detriment the error between the early and late gates. Figure 15 illustrates the desired condition for the three samples to operate in, note that the area integrated by the integrators will be identical. Before it locks itself into the </w:t>
      </w:r>
      <w:r w:rsidRPr="00FA7F62">
        <w:rPr>
          <w:i/>
        </w:rPr>
        <w:t>correct timing</w:t>
      </w:r>
      <w:r>
        <w:t xml:space="preserve"> the circuit first adjusts its clock using the PID controller. The controller, makes use of the Proportional and Integral gains to drive the output clock from the error signals. The gains PI controller can be found in table 3.</w:t>
      </w:r>
    </w:p>
    <w:p w14:paraId="168870F5" w14:textId="77777777" w:rsidR="003357F4" w:rsidRDefault="003357F4" w:rsidP="003357F4">
      <w:pPr>
        <w:jc w:val="center"/>
      </w:pPr>
      <w:r w:rsidRPr="00037F40">
        <w:rPr>
          <w:noProof/>
        </w:rPr>
        <w:lastRenderedPageBreak/>
        <w:drawing>
          <wp:inline distT="0" distB="0" distL="0" distR="0" wp14:anchorId="155B9EA9" wp14:editId="76E270B0">
            <wp:extent cx="4819128" cy="3552825"/>
            <wp:effectExtent l="0" t="0" r="635" b="0"/>
            <wp:docPr id="5" name="Picture 5" descr="C:\Users\Cedric\Documents\SD.git\trunk\user_sandbox\Cedric\Document\EarlyLateIdealTi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user_sandbox\Cedric\Document\EarlyLateIdealTim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1213" cy="3554362"/>
                    </a:xfrm>
                    <a:prstGeom prst="rect">
                      <a:avLst/>
                    </a:prstGeom>
                    <a:noFill/>
                    <a:ln>
                      <a:noFill/>
                    </a:ln>
                  </pic:spPr>
                </pic:pic>
              </a:graphicData>
            </a:graphic>
          </wp:inline>
        </w:drawing>
      </w:r>
    </w:p>
    <w:p w14:paraId="0B621B02" w14:textId="77777777" w:rsidR="003357F4" w:rsidRDefault="003357F4" w:rsidP="003357F4">
      <w:pPr>
        <w:jc w:val="center"/>
      </w:pPr>
      <w:r>
        <w:t>Figure 15. Ideal timing between the Early and Late branch</w:t>
      </w:r>
    </w:p>
    <w:tbl>
      <w:tblPr>
        <w:tblStyle w:val="TableGrid"/>
        <w:tblW w:w="0" w:type="auto"/>
        <w:jc w:val="center"/>
        <w:tblLook w:val="04A0" w:firstRow="1" w:lastRow="0" w:firstColumn="1" w:lastColumn="0" w:noHBand="0" w:noVBand="1"/>
      </w:tblPr>
      <w:tblGrid>
        <w:gridCol w:w="1453"/>
        <w:gridCol w:w="1453"/>
      </w:tblGrid>
      <w:tr w:rsidR="003357F4" w14:paraId="623F096C" w14:textId="77777777" w:rsidTr="0011423F">
        <w:trPr>
          <w:trHeight w:val="278"/>
          <w:jc w:val="center"/>
        </w:trPr>
        <w:tc>
          <w:tcPr>
            <w:tcW w:w="1453" w:type="dxa"/>
          </w:tcPr>
          <w:p w14:paraId="4DB2D173" w14:textId="77777777" w:rsidR="003357F4" w:rsidRDefault="003357F4" w:rsidP="0011423F">
            <w:pPr>
              <w:jc w:val="center"/>
            </w:pPr>
            <w:r>
              <w:t>P</w:t>
            </w:r>
          </w:p>
        </w:tc>
        <w:tc>
          <w:tcPr>
            <w:tcW w:w="1453" w:type="dxa"/>
          </w:tcPr>
          <w:p w14:paraId="601A0BAE" w14:textId="77777777" w:rsidR="003357F4" w:rsidRDefault="003357F4" w:rsidP="0011423F">
            <w:pPr>
              <w:jc w:val="center"/>
            </w:pPr>
            <w:r>
              <w:t>I</w:t>
            </w:r>
          </w:p>
        </w:tc>
      </w:tr>
      <w:tr w:rsidR="003357F4" w14:paraId="2163CF57" w14:textId="77777777" w:rsidTr="0011423F">
        <w:trPr>
          <w:trHeight w:val="125"/>
          <w:jc w:val="center"/>
        </w:trPr>
        <w:tc>
          <w:tcPr>
            <w:tcW w:w="1453" w:type="dxa"/>
          </w:tcPr>
          <w:p w14:paraId="27594DB3" w14:textId="77777777" w:rsidR="003357F4" w:rsidRDefault="003357F4" w:rsidP="0011423F">
            <w:pPr>
              <w:jc w:val="center"/>
            </w:pPr>
            <w:r>
              <w:t>0.15</w:t>
            </w:r>
          </w:p>
        </w:tc>
        <w:tc>
          <w:tcPr>
            <w:tcW w:w="1453" w:type="dxa"/>
          </w:tcPr>
          <w:p w14:paraId="2806A139" w14:textId="77777777" w:rsidR="003357F4" w:rsidRDefault="003357F4" w:rsidP="0011423F">
            <w:pPr>
              <w:jc w:val="center"/>
            </w:pPr>
            <w:r>
              <w:t>0.25</w:t>
            </w:r>
          </w:p>
        </w:tc>
      </w:tr>
    </w:tbl>
    <w:p w14:paraId="0D1608F6" w14:textId="77777777" w:rsidR="003357F4" w:rsidRDefault="003357F4" w:rsidP="003357F4">
      <w:pPr>
        <w:jc w:val="center"/>
      </w:pPr>
      <w:r>
        <w:t>Table 3. Proportional and integral values for the Early-Late Gate’s PID controller</w:t>
      </w:r>
    </w:p>
    <w:p w14:paraId="21627C5E" w14:textId="77777777" w:rsidR="003357F4" w:rsidRDefault="003357F4" w:rsidP="003357F4">
      <w:pPr>
        <w:jc w:val="center"/>
      </w:pPr>
      <w:r w:rsidRPr="00304A3A">
        <w:rPr>
          <w:noProof/>
        </w:rPr>
        <w:drawing>
          <wp:inline distT="0" distB="0" distL="0" distR="0" wp14:anchorId="680A1216" wp14:editId="6564C376">
            <wp:extent cx="5943600" cy="2652077"/>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2077"/>
                    </a:xfrm>
                    <a:prstGeom prst="rect">
                      <a:avLst/>
                    </a:prstGeom>
                    <a:noFill/>
                    <a:ln>
                      <a:noFill/>
                    </a:ln>
                  </pic:spPr>
                </pic:pic>
              </a:graphicData>
            </a:graphic>
          </wp:inline>
        </w:drawing>
      </w:r>
    </w:p>
    <w:p w14:paraId="5A49E210" w14:textId="77777777" w:rsidR="003357F4" w:rsidRDefault="003357F4" w:rsidP="003357F4">
      <w:pPr>
        <w:jc w:val="center"/>
      </w:pPr>
      <w:r>
        <w:t>Figure 16. Early Late Gate operating within correct receiver timing</w:t>
      </w:r>
    </w:p>
    <w:p w14:paraId="5F725754" w14:textId="77777777" w:rsidR="003357F4" w:rsidRPr="00D34904" w:rsidRDefault="003357F4" w:rsidP="003357F4">
      <w:r>
        <w:lastRenderedPageBreak/>
        <w:t xml:space="preserve">Figure # depicts the Early-Late Gate’s implementation in Matlab Simulink, since the signal is sampled at a rate of 480E+3, the demodulated signal will be composed of 200 samples hence, a delay of 100 samples on the clock (at the late gate) is equivalent to a half-bit delay and is then used to control the </w:t>
      </w:r>
      <w:r w:rsidRPr="00DA5184">
        <w:rPr>
          <w:i/>
        </w:rPr>
        <w:t>integrator</w:t>
      </w:r>
      <w:r>
        <w:t xml:space="preserve"> and the </w:t>
      </w:r>
      <w:r w:rsidRPr="00DA5184">
        <w:rPr>
          <w:i/>
        </w:rPr>
        <w:t>sample and hold blocks</w:t>
      </w:r>
      <w:r>
        <w:t xml:space="preserve"> of the late branch. And finally, the Voltage Controlled Clock (VCC) is implemented with a traditional VCO that is later converted into a square wave using a bang-bang controller.</w:t>
      </w:r>
    </w:p>
    <w:p w14:paraId="408D1159" w14:textId="77777777" w:rsidR="003357F4" w:rsidRDefault="003357F4" w:rsidP="003357F4">
      <w:pPr>
        <w:jc w:val="center"/>
      </w:pPr>
      <w:r>
        <w:rPr>
          <w:noProof/>
        </w:rPr>
        <w:drawing>
          <wp:inline distT="0" distB="0" distL="0" distR="0" wp14:anchorId="65AB6E2A" wp14:editId="7CAE3B76">
            <wp:extent cx="5943600" cy="3195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5320"/>
                    </a:xfrm>
                    <a:prstGeom prst="rect">
                      <a:avLst/>
                    </a:prstGeom>
                  </pic:spPr>
                </pic:pic>
              </a:graphicData>
            </a:graphic>
          </wp:inline>
        </w:drawing>
      </w:r>
    </w:p>
    <w:p w14:paraId="7EDF6961" w14:textId="77777777" w:rsidR="003357F4" w:rsidRDefault="003357F4" w:rsidP="003357F4">
      <w:pPr>
        <w:jc w:val="center"/>
      </w:pPr>
      <w:r>
        <w:t>Figure 17. Simulink implementation of the Early- Late gate timing synchronizer</w:t>
      </w:r>
    </w:p>
    <w:p w14:paraId="5BDABD93" w14:textId="77777777" w:rsidR="003357F4" w:rsidRDefault="003357F4" w:rsidP="003357F4">
      <w:r>
        <w:t xml:space="preserve">Within the </w:t>
      </w:r>
      <w:r>
        <w:rPr>
          <w:i/>
        </w:rPr>
        <w:t xml:space="preserve">correct timing region, </w:t>
      </w:r>
      <w:r>
        <w:t>the error between the late and early branch is expected to be zero as Figure 16 illustrates, both branch will integrate different region of the waveform, but eventually, the amount of energy will sum to the same quantity. The error is then obtained by the subtraction of the two signals, the error is kept small by the use of the PID controller which drives the clock to lock unto the edges of the signal. Figure 18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VCC providing the synchronized clock.</w:t>
      </w:r>
    </w:p>
    <w:p w14:paraId="71A79CAC" w14:textId="77777777" w:rsidR="003357F4" w:rsidRDefault="003357F4" w:rsidP="003357F4">
      <w:pPr>
        <w:jc w:val="center"/>
      </w:pPr>
      <w:r w:rsidRPr="00304A3A">
        <w:rPr>
          <w:noProof/>
        </w:rPr>
        <w:lastRenderedPageBreak/>
        <w:drawing>
          <wp:inline distT="0" distB="0" distL="0" distR="0" wp14:anchorId="432C27E3" wp14:editId="1002F96C">
            <wp:extent cx="5943600" cy="2837180"/>
            <wp:effectExtent l="0" t="0" r="0" b="127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46325E62" w14:textId="77777777" w:rsidR="003357F4" w:rsidRPr="008C19A3" w:rsidRDefault="003357F4" w:rsidP="003357F4">
      <w:pPr>
        <w:jc w:val="center"/>
      </w:pPr>
      <w:r>
        <w:t>Figure 18: Error rate between the Late and Early branch</w:t>
      </w:r>
    </w:p>
    <w:p w14:paraId="1D07DC29" w14:textId="77777777" w:rsidR="00B508C0" w:rsidRDefault="00B508C0" w:rsidP="00B508C0">
      <w:pPr>
        <w:rPr>
          <w:b/>
        </w:rPr>
      </w:pPr>
      <w:r>
        <w:rPr>
          <w:b/>
        </w:rPr>
        <w:t>Soft-decision Encoding</w:t>
      </w:r>
    </w:p>
    <w:p w14:paraId="5195DFDE" w14:textId="77777777" w:rsidR="00B508C0" w:rsidRDefault="00B508C0" w:rsidP="00B508C0">
      <w:pPr>
        <w:jc w:val="left"/>
      </w:pPr>
      <w:r>
        <w:t xml:space="preserve">Instead of implementing hard-decision decoding and producing a logic 0 or 1 as output, the output of the matched filter is scalar quantization (SQ) encoded into a 3-bit signal. The range of the 3-bit output of the SQ encoder represents the confidence level of the demodulated signal actually being a logic 0 or 1 (shown in Table 4). This indecisiveness justifies the term “soft-decision” decoding. Figure 42 shows the circuit used to implement this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3461"/>
        <w:gridCol w:w="3461"/>
      </w:tblGrid>
      <w:tr w:rsidR="00B508C0" w14:paraId="219099C1" w14:textId="77777777" w:rsidTr="004B4811">
        <w:trPr>
          <w:trHeight w:val="266"/>
          <w:jc w:val="center"/>
        </w:trPr>
        <w:tc>
          <w:tcPr>
            <w:tcW w:w="3461" w:type="dxa"/>
          </w:tcPr>
          <w:p w14:paraId="6B38AC56" w14:textId="77777777" w:rsidR="00B508C0" w:rsidRPr="00974B4B" w:rsidRDefault="00B508C0" w:rsidP="00AA2CA3">
            <w:pPr>
              <w:jc w:val="center"/>
              <w:rPr>
                <w:b/>
              </w:rPr>
            </w:pPr>
            <w:r>
              <w:rPr>
                <w:b/>
              </w:rPr>
              <w:t>Input Value</w:t>
            </w:r>
          </w:p>
        </w:tc>
        <w:tc>
          <w:tcPr>
            <w:tcW w:w="3461" w:type="dxa"/>
          </w:tcPr>
          <w:p w14:paraId="783843DE" w14:textId="77777777" w:rsidR="00B508C0" w:rsidRPr="00974B4B" w:rsidRDefault="00B508C0" w:rsidP="00AA2CA3">
            <w:pPr>
              <w:jc w:val="center"/>
              <w:rPr>
                <w:b/>
              </w:rPr>
            </w:pPr>
            <w:r>
              <w:rPr>
                <w:b/>
              </w:rPr>
              <w:t>Confidence</w:t>
            </w:r>
          </w:p>
        </w:tc>
      </w:tr>
      <w:tr w:rsidR="00B508C0" w14:paraId="365E3B12" w14:textId="77777777" w:rsidTr="004B4811">
        <w:trPr>
          <w:trHeight w:val="258"/>
          <w:jc w:val="center"/>
        </w:trPr>
        <w:tc>
          <w:tcPr>
            <w:tcW w:w="3461" w:type="dxa"/>
            <w:vAlign w:val="center"/>
          </w:tcPr>
          <w:p w14:paraId="43674F90" w14:textId="77777777" w:rsidR="00B508C0" w:rsidRDefault="00B508C0" w:rsidP="00AA2CA3">
            <w:pPr>
              <w:jc w:val="center"/>
            </w:pPr>
            <w:r>
              <w:t>0</w:t>
            </w:r>
          </w:p>
        </w:tc>
        <w:tc>
          <w:tcPr>
            <w:tcW w:w="3461" w:type="dxa"/>
            <w:vAlign w:val="center"/>
          </w:tcPr>
          <w:p w14:paraId="6D6427F8" w14:textId="77777777" w:rsidR="00B508C0" w:rsidRDefault="00B508C0" w:rsidP="00AA2CA3">
            <w:pPr>
              <w:jc w:val="center"/>
            </w:pPr>
            <w:r>
              <w:t>Most confident zero</w:t>
            </w:r>
          </w:p>
        </w:tc>
      </w:tr>
      <w:tr w:rsidR="00B508C0" w14:paraId="623D0901" w14:textId="77777777" w:rsidTr="004B4811">
        <w:trPr>
          <w:trHeight w:val="266"/>
          <w:jc w:val="center"/>
        </w:trPr>
        <w:tc>
          <w:tcPr>
            <w:tcW w:w="3461" w:type="dxa"/>
            <w:vAlign w:val="center"/>
          </w:tcPr>
          <w:p w14:paraId="580D039E" w14:textId="77777777" w:rsidR="00B508C0" w:rsidRDefault="00B508C0" w:rsidP="00AA2CA3">
            <w:pPr>
              <w:jc w:val="center"/>
            </w:pPr>
            <w:r>
              <w:t>1</w:t>
            </w:r>
          </w:p>
        </w:tc>
        <w:tc>
          <w:tcPr>
            <w:tcW w:w="3461" w:type="dxa"/>
            <w:vAlign w:val="center"/>
          </w:tcPr>
          <w:p w14:paraId="0650BBB0" w14:textId="77777777" w:rsidR="00B508C0" w:rsidRDefault="00B508C0" w:rsidP="00AA2CA3">
            <w:pPr>
              <w:jc w:val="center"/>
            </w:pPr>
            <w:r>
              <w:t>Second most confident zero</w:t>
            </w:r>
          </w:p>
        </w:tc>
      </w:tr>
      <w:tr w:rsidR="00B508C0" w14:paraId="02DAA985" w14:textId="77777777" w:rsidTr="004B4811">
        <w:trPr>
          <w:trHeight w:val="258"/>
          <w:jc w:val="center"/>
        </w:trPr>
        <w:tc>
          <w:tcPr>
            <w:tcW w:w="3461" w:type="dxa"/>
            <w:vAlign w:val="center"/>
          </w:tcPr>
          <w:p w14:paraId="5A8F62CC" w14:textId="77777777" w:rsidR="00B508C0" w:rsidRDefault="00B508C0" w:rsidP="00AA2CA3">
            <w:pPr>
              <w:jc w:val="center"/>
            </w:pPr>
            <w:r>
              <w:t>2</w:t>
            </w:r>
          </w:p>
        </w:tc>
        <w:tc>
          <w:tcPr>
            <w:tcW w:w="3461" w:type="dxa"/>
            <w:vAlign w:val="center"/>
          </w:tcPr>
          <w:p w14:paraId="49CE1A7A" w14:textId="77777777" w:rsidR="00B508C0" w:rsidRDefault="00B508C0" w:rsidP="00AA2CA3">
            <w:pPr>
              <w:jc w:val="center"/>
            </w:pPr>
            <w:r>
              <w:t>Second least confident zero</w:t>
            </w:r>
          </w:p>
        </w:tc>
      </w:tr>
      <w:tr w:rsidR="00B508C0" w14:paraId="5DF28931" w14:textId="77777777" w:rsidTr="004B4811">
        <w:trPr>
          <w:trHeight w:val="266"/>
          <w:jc w:val="center"/>
        </w:trPr>
        <w:tc>
          <w:tcPr>
            <w:tcW w:w="3461" w:type="dxa"/>
            <w:vAlign w:val="center"/>
          </w:tcPr>
          <w:p w14:paraId="19A5F5B6" w14:textId="77777777" w:rsidR="00B508C0" w:rsidRDefault="00B508C0" w:rsidP="00AA2CA3">
            <w:pPr>
              <w:jc w:val="center"/>
            </w:pPr>
            <w:r>
              <w:t>3</w:t>
            </w:r>
          </w:p>
        </w:tc>
        <w:tc>
          <w:tcPr>
            <w:tcW w:w="3461" w:type="dxa"/>
            <w:vAlign w:val="center"/>
          </w:tcPr>
          <w:p w14:paraId="0ED008E9" w14:textId="77777777" w:rsidR="00B508C0" w:rsidRDefault="00B508C0" w:rsidP="00AA2CA3">
            <w:pPr>
              <w:jc w:val="center"/>
            </w:pPr>
            <w:r>
              <w:t>Least confident zero</w:t>
            </w:r>
          </w:p>
        </w:tc>
      </w:tr>
      <w:tr w:rsidR="00B508C0" w14:paraId="2B77EA85" w14:textId="77777777" w:rsidTr="004B4811">
        <w:trPr>
          <w:trHeight w:val="258"/>
          <w:jc w:val="center"/>
        </w:trPr>
        <w:tc>
          <w:tcPr>
            <w:tcW w:w="3461" w:type="dxa"/>
            <w:vAlign w:val="center"/>
          </w:tcPr>
          <w:p w14:paraId="3C85FFA2" w14:textId="77777777" w:rsidR="00B508C0" w:rsidRDefault="00B508C0" w:rsidP="00AA2CA3">
            <w:pPr>
              <w:jc w:val="center"/>
            </w:pPr>
            <w:r>
              <w:t>4</w:t>
            </w:r>
          </w:p>
        </w:tc>
        <w:tc>
          <w:tcPr>
            <w:tcW w:w="3461" w:type="dxa"/>
            <w:vAlign w:val="center"/>
          </w:tcPr>
          <w:p w14:paraId="7BACB3BA" w14:textId="77777777" w:rsidR="00B508C0" w:rsidRDefault="00B508C0" w:rsidP="00AA2CA3">
            <w:pPr>
              <w:jc w:val="center"/>
            </w:pPr>
            <w:r>
              <w:t>Least confident one</w:t>
            </w:r>
          </w:p>
        </w:tc>
      </w:tr>
      <w:tr w:rsidR="00B508C0" w14:paraId="6C2F817E" w14:textId="77777777" w:rsidTr="004B4811">
        <w:trPr>
          <w:trHeight w:val="266"/>
          <w:jc w:val="center"/>
        </w:trPr>
        <w:tc>
          <w:tcPr>
            <w:tcW w:w="3461" w:type="dxa"/>
            <w:vAlign w:val="center"/>
          </w:tcPr>
          <w:p w14:paraId="326CC536" w14:textId="77777777" w:rsidR="00B508C0" w:rsidRDefault="00B508C0" w:rsidP="00AA2CA3">
            <w:pPr>
              <w:jc w:val="center"/>
            </w:pPr>
            <w:r>
              <w:t>5</w:t>
            </w:r>
          </w:p>
        </w:tc>
        <w:tc>
          <w:tcPr>
            <w:tcW w:w="3461" w:type="dxa"/>
            <w:vAlign w:val="center"/>
          </w:tcPr>
          <w:p w14:paraId="11D67ABE" w14:textId="77777777" w:rsidR="00B508C0" w:rsidRDefault="00B508C0" w:rsidP="00AA2CA3">
            <w:pPr>
              <w:jc w:val="center"/>
            </w:pPr>
            <w:r>
              <w:t>Second least confident one</w:t>
            </w:r>
          </w:p>
        </w:tc>
      </w:tr>
      <w:tr w:rsidR="00B508C0" w14:paraId="5560FC07" w14:textId="77777777" w:rsidTr="004B4811">
        <w:trPr>
          <w:trHeight w:val="258"/>
          <w:jc w:val="center"/>
        </w:trPr>
        <w:tc>
          <w:tcPr>
            <w:tcW w:w="3461" w:type="dxa"/>
            <w:vAlign w:val="center"/>
          </w:tcPr>
          <w:p w14:paraId="7587C0FF" w14:textId="77777777" w:rsidR="00B508C0" w:rsidRDefault="00B508C0" w:rsidP="00AA2CA3">
            <w:pPr>
              <w:jc w:val="center"/>
            </w:pPr>
            <w:r>
              <w:t>6</w:t>
            </w:r>
          </w:p>
        </w:tc>
        <w:tc>
          <w:tcPr>
            <w:tcW w:w="3461" w:type="dxa"/>
            <w:vAlign w:val="center"/>
          </w:tcPr>
          <w:p w14:paraId="7403EB26" w14:textId="77777777" w:rsidR="00B508C0" w:rsidRDefault="00B508C0" w:rsidP="00AA2CA3">
            <w:pPr>
              <w:jc w:val="center"/>
            </w:pPr>
            <w:r>
              <w:t>Second most confident one</w:t>
            </w:r>
          </w:p>
        </w:tc>
      </w:tr>
      <w:tr w:rsidR="00B508C0" w14:paraId="45D0D1C1" w14:textId="77777777" w:rsidTr="004B4811">
        <w:trPr>
          <w:trHeight w:val="258"/>
          <w:jc w:val="center"/>
        </w:trPr>
        <w:tc>
          <w:tcPr>
            <w:tcW w:w="3461" w:type="dxa"/>
            <w:vAlign w:val="center"/>
          </w:tcPr>
          <w:p w14:paraId="04B16FB0" w14:textId="77777777" w:rsidR="00B508C0" w:rsidRDefault="00B508C0" w:rsidP="00AA2CA3">
            <w:pPr>
              <w:jc w:val="center"/>
            </w:pPr>
            <w:r>
              <w:t>7</w:t>
            </w:r>
          </w:p>
        </w:tc>
        <w:tc>
          <w:tcPr>
            <w:tcW w:w="3461" w:type="dxa"/>
            <w:vAlign w:val="center"/>
          </w:tcPr>
          <w:p w14:paraId="26166FEE" w14:textId="77777777" w:rsidR="00B508C0" w:rsidRDefault="00B508C0" w:rsidP="00AA2CA3">
            <w:pPr>
              <w:jc w:val="center"/>
            </w:pPr>
            <w:r>
              <w:t>Most confident one</w:t>
            </w:r>
          </w:p>
        </w:tc>
      </w:tr>
    </w:tbl>
    <w:p w14:paraId="770BC036" w14:textId="77777777" w:rsidR="00B508C0" w:rsidRDefault="00B508C0" w:rsidP="00B508C0">
      <w:pPr>
        <w:jc w:val="left"/>
      </w:pPr>
      <w:r>
        <w:t xml:space="preserve">Table 4. This table shows the output of the </w:t>
      </w:r>
      <w:r>
        <w:rPr>
          <w:i/>
        </w:rPr>
        <w:t xml:space="preserve">Scalar Quantization Encoder </w:t>
      </w:r>
      <w:r>
        <w:t xml:space="preserve">which is used by the </w:t>
      </w:r>
      <w:r>
        <w:rPr>
          <w:i/>
        </w:rPr>
        <w:t>Viterbi Decoder.</w:t>
      </w:r>
      <w:r>
        <w:t xml:space="preserve"> </w:t>
      </w:r>
    </w:p>
    <w:p w14:paraId="18D9D56D" w14:textId="365004D6" w:rsidR="00B508C0" w:rsidRDefault="00BA6F55" w:rsidP="00B508C0">
      <w:pPr>
        <w:jc w:val="center"/>
      </w:pPr>
      <w:r>
        <w:rPr>
          <w:noProof/>
        </w:rPr>
        <w:lastRenderedPageBreak/>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875" cy="1200150"/>
                    </a:xfrm>
                    <a:prstGeom prst="rect">
                      <a:avLst/>
                    </a:prstGeom>
                  </pic:spPr>
                </pic:pic>
              </a:graphicData>
            </a:graphic>
          </wp:inline>
        </w:drawing>
      </w:r>
    </w:p>
    <w:p w14:paraId="6E516A41" w14:textId="527A2347" w:rsidR="00B508C0" w:rsidRPr="00B508C0" w:rsidRDefault="00B508C0" w:rsidP="00B508C0">
      <w:pPr>
        <w:jc w:val="left"/>
        <w:rPr>
          <w:i/>
        </w:rPr>
      </w:pPr>
      <w:r>
        <w:t xml:space="preserve">Figure 42. Scalar Quantization Encoder scalar quantizes BPSK demodulator output into a 3-bit value. This 3-bit “soft-decision” output is used by the </w:t>
      </w:r>
      <w:r>
        <w:rPr>
          <w:i/>
        </w:rPr>
        <w:t xml:space="preserve">Viterbi Decoder. </w:t>
      </w:r>
    </w:p>
    <w:p w14:paraId="1B32FF2E" w14:textId="2E432BF3" w:rsidR="004D3406" w:rsidRDefault="008D3AB4" w:rsidP="008D3AB4">
      <w:pPr>
        <w:pStyle w:val="Heading3"/>
        <w:numPr>
          <w:ilvl w:val="0"/>
          <w:numId w:val="0"/>
        </w:numPr>
      </w:pPr>
      <w:bookmarkStart w:id="41" w:name="_Toc383898550"/>
      <w:r>
        <w:t>3.1.</w:t>
      </w:r>
      <w:r w:rsidR="00AE3F2C">
        <w:t>5</w:t>
      </w:r>
      <w:r>
        <w:tab/>
        <w:t xml:space="preserve">Forward Error Correction: </w:t>
      </w:r>
      <w:r w:rsidR="00DC7211">
        <w:t xml:space="preserve">Soft-decision </w:t>
      </w:r>
      <w:r>
        <w:t>Viterbi Decoding</w:t>
      </w:r>
      <w:bookmarkEnd w:id="41"/>
      <w:r>
        <w:t xml:space="preserve"> </w:t>
      </w:r>
    </w:p>
    <w:p w14:paraId="12874A2A" w14:textId="77777777" w:rsidR="00F00EA3" w:rsidRPr="004D3406" w:rsidRDefault="00F00EA3" w:rsidP="00F00EA3">
      <w:pPr>
        <w:jc w:val="left"/>
      </w:pPr>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serializer did at the transmitter.  </w:t>
      </w:r>
    </w:p>
    <w:p w14:paraId="5D75FD67" w14:textId="2B83173D" w:rsidR="00F00EA3" w:rsidRPr="00F00EA3" w:rsidRDefault="00F00EA3" w:rsidP="00F00EA3">
      <w:pPr>
        <w:jc w:val="center"/>
      </w:pPr>
      <w:r>
        <w:rPr>
          <w:noProof/>
        </w:rPr>
        <w:drawing>
          <wp:inline distT="0" distB="0" distL="0" distR="0" wp14:anchorId="5F1F3E79" wp14:editId="4CAC9474">
            <wp:extent cx="458152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525" cy="1609725"/>
                    </a:xfrm>
                    <a:prstGeom prst="rect">
                      <a:avLst/>
                    </a:prstGeom>
                  </pic:spPr>
                </pic:pic>
              </a:graphicData>
            </a:graphic>
          </wp:inline>
        </w:drawing>
      </w:r>
    </w:p>
    <w:p w14:paraId="3FACA043" w14:textId="4D1B94A6" w:rsidR="00C17115" w:rsidRDefault="008051DE" w:rsidP="002C2739">
      <w:r>
        <w:t xml:space="preserve">The soft-decision Viterbi decoder uses </w:t>
      </w:r>
      <w:r w:rsidR="00063817">
        <w:t>Hamming distance</w:t>
      </w:r>
      <w:r>
        <w:t xml:space="preserve"> and maximum likelihood to dec</w:t>
      </w:r>
      <w:r w:rsidR="00C17115">
        <w:t xml:space="preserve">ode the convolutional encoding. The ½ code rate convolutional code with constraint length 7 has a </w:t>
      </w:r>
      <w:r w:rsidR="00C17115" w:rsidRPr="00C17115">
        <w:rPr>
          <w:i/>
        </w:rPr>
        <w:t>free distance</w:t>
      </w:r>
      <w:r w:rsidR="00C17115">
        <w:t xml:space="preserve"> </w:t>
      </w:r>
      <w:r w:rsidR="00C17115">
        <w:rPr>
          <w:i/>
        </w:rPr>
        <w:t>d</w:t>
      </w:r>
      <w:r w:rsidR="00C17115">
        <w:rPr>
          <w:i/>
          <w:vertAlign w:val="subscript"/>
        </w:rPr>
        <w:t>f</w:t>
      </w:r>
      <w:r w:rsidR="00C17115">
        <w:rPr>
          <w:i/>
        </w:rPr>
        <w:t xml:space="preserve"> </w:t>
      </w:r>
      <w:r w:rsidR="005723C1">
        <w:t xml:space="preserve">of </w:t>
      </w:r>
      <w:r w:rsidR="00C17115">
        <w:t>10</w:t>
      </w:r>
      <w:r w:rsidR="00063817">
        <w:t xml:space="preserve"> (Sklar, 2001)</w:t>
      </w:r>
      <w:r w:rsidR="00C17115">
        <w:t xml:space="preserve">. Essentially, free distance is the minimum Hamming distance between the all-zero path and any arbitrary path that diverges and remerges with the all-zero path (Sklar,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(Sklar, 2001)</w:t>
      </w:r>
      <w:r w:rsidR="00C17115">
        <w:t>:</w:t>
      </w:r>
    </w:p>
    <w:p w14:paraId="13A48E8C" w14:textId="5BBBDA17" w:rsidR="00C17115" w:rsidRPr="002C2739" w:rsidRDefault="002C2739" w:rsidP="002C2739">
      <w:pPr>
        <w:pStyle w:val="Caption"/>
      </w:pPr>
      <m:oMathPara>
        <m:oMathParaPr>
          <m:jc m:val="right"/>
        </m:oMathParaPr>
        <m:oMath>
          <m:r>
            <m:rPr>
              <m:sty m:val="bi"/>
            </m:rPr>
            <w:rPr>
              <w:rFonts w:ascii="Cambria Math" w:hAnsi="Cambria Math"/>
            </w:rPr>
            <m:t xml:space="preserve">t=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f</m:t>
                      </m:r>
                    </m:sub>
                  </m:sSub>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23</m:t>
          </m:r>
          <m:r>
            <m:rPr>
              <m:sty m:val="bi"/>
            </m:rPr>
            <w:rPr>
              <w:rFonts w:ascii="Cambria Math" w:hAnsi="Cambria Math"/>
              <w:i/>
            </w:rPr>
            <w:fldChar w:fldCharType="end"/>
          </m:r>
          <m:r>
            <m:rPr>
              <m:sty m:val="bi"/>
            </m:rPr>
            <w:rPr>
              <w:rFonts w:ascii="Cambria Math" w:hAnsi="Cambria Math"/>
            </w:rPr>
            <m:t>)</m:t>
          </m:r>
        </m:oMath>
      </m:oMathPara>
    </w:p>
    <w:p w14:paraId="50AA8BC1" w14:textId="77777777" w:rsidR="002C2739" w:rsidRPr="002C2739" w:rsidRDefault="002C2739" w:rsidP="002C2739"/>
    <w:p w14:paraId="1ACCE95D" w14:textId="0FD77107"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r w:rsidR="00063817">
        <w:t>error</w:t>
      </w:r>
      <w:r w:rsidR="0093782D">
        <w:t>h</w:t>
      </w:r>
      <w:r w:rsidR="00063817">
        <w:t xml:space="preserve"> for the (2, 1, 7)</w:t>
      </w:r>
      <w:r>
        <w:t xml:space="preserve"> convolutional code</w:t>
      </w:r>
      <w:r w:rsidR="00F83ACC">
        <w:t xml:space="preserve"> with BPSK and soft-decision decoding (Sklar writes ‘hard-decision decoding’; Brandon claims this is incorrect)</w:t>
      </w:r>
      <w:r>
        <w:t xml:space="preserve"> is expressed as follows:</w:t>
      </w:r>
    </w:p>
    <w:p w14:paraId="078BCC09" w14:textId="69E7F4AC" w:rsidR="00C17115" w:rsidRPr="002C2739" w:rsidRDefault="00A4798E" w:rsidP="002C2739">
      <w:pPr>
        <w:pStyle w:val="Caption"/>
      </w:pPr>
      <m:oMathPara>
        <m:oMathParaPr>
          <m:jc m:val="right"/>
        </m:oMathParaP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Q</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m:rPr>
                              <m:sty m:val="bi"/>
                            </m:rPr>
                            <w:rPr>
                              <w:rFonts w:ascii="Cambria Math" w:hAnsi="Cambria Math"/>
                            </w:rPr>
                            <m:t>7</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rad>
                </m:e>
              </m:d>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1-2</m:t>
                      </m:r>
                      <m:sSup>
                        <m:sSupPr>
                          <m:ctrlPr>
                            <w:rPr>
                              <w:rFonts w:ascii="Cambria Math" w:hAnsi="Cambria Math"/>
                              <w:i/>
                            </w:rPr>
                          </m:ctrlPr>
                        </m:sSupPr>
                        <m:e>
                          <m:r>
                            <m:rPr>
                              <m:sty m:val="bi"/>
                            </m:rPr>
                            <w:rPr>
                              <w:rFonts w:ascii="Cambria Math" w:hAnsi="Cambria Math"/>
                            </w:rPr>
                            <m:t>e</m:t>
                          </m:r>
                        </m:e>
                        <m:sup>
                          <m:d>
                            <m:dPr>
                              <m:ctrlPr>
                                <w:rPr>
                                  <w:rFonts w:ascii="Cambria Math" w:hAnsi="Cambria Math"/>
                                  <w:i/>
                                </w:rPr>
                              </m:ctrlPr>
                            </m:dPr>
                            <m:e>
                              <m:f>
                                <m:fPr>
                                  <m:ctrlPr>
                                    <w:rPr>
                                      <w:rFonts w:ascii="Cambria Math" w:hAnsi="Cambria Math"/>
                                      <w:i/>
                                    </w:rPr>
                                  </m:ctrlPr>
                                </m:fPr>
                                <m:num>
                                  <m:r>
                                    <m:rPr>
                                      <m:sty m:val="bi"/>
                                    </m:rPr>
                                    <w:rPr>
                                      <w:rFonts w:ascii="Cambria Math" w:hAnsi="Cambria Math"/>
                                    </w:rPr>
                                    <m:t>-</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d>
                        </m:sup>
                      </m:sSup>
                    </m:e>
                  </m:d>
                </m:e>
                <m:sup>
                  <m:r>
                    <m:rPr>
                      <m:sty m:val="bi"/>
                    </m:rPr>
                    <w:rPr>
                      <w:rFonts w:ascii="Cambria Math" w:hAnsi="Cambria Math"/>
                    </w:rPr>
                    <m:t>2</m:t>
                  </m:r>
                </m:sup>
              </m:sSup>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24</m:t>
          </m:r>
          <m:r>
            <m:rPr>
              <m:sty m:val="bi"/>
            </m:rPr>
            <w:rPr>
              <w:rFonts w:ascii="Cambria Math" w:hAnsi="Cambria Math"/>
              <w:i/>
            </w:rPr>
            <w:fldChar w:fldCharType="end"/>
          </m:r>
          <m:r>
            <m:rPr>
              <m:sty m:val="bi"/>
            </m:rPr>
            <w:rPr>
              <w:rFonts w:ascii="Cambria Math" w:hAnsi="Cambria Math"/>
            </w:rPr>
            <m:t>)</m:t>
          </m:r>
        </m:oMath>
      </m:oMathPara>
    </w:p>
    <w:p w14:paraId="44F8E01B" w14:textId="742FF66F" w:rsidR="008C2E6A" w:rsidRDefault="008C2E6A" w:rsidP="008051DE">
      <w:pPr>
        <w:jc w:val="left"/>
      </w:pPr>
      <w:r>
        <w:lastRenderedPageBreak/>
        <w:t>This upper-bounded p</w:t>
      </w:r>
      <w:r w:rsidR="00D156A9">
        <w:t>robability of bit error is related to</w:t>
      </w:r>
      <w:r>
        <w:t xml:space="preserve"> an upper-bounded coding gain (dB) expressed as follows (Sklar,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r>
        <w:t xml:space="preserve">where the code rate </w:t>
      </w:r>
      <w:r>
        <w:rPr>
          <w:i/>
        </w:rPr>
        <w:t>r</w:t>
      </w:r>
      <w:r>
        <w:t xml:space="preserve"> is:</w:t>
      </w:r>
    </w:p>
    <w:p w14:paraId="43A214D5" w14:textId="10AC18F3" w:rsidR="008C2E6A" w:rsidRPr="002C2739" w:rsidRDefault="002C2739" w:rsidP="002C2739">
      <w:pPr>
        <w:pStyle w:val="Caption"/>
      </w:pPr>
      <m:oMathPara>
        <m:oMathParaPr>
          <m:jc m:val="right"/>
        </m:oMathParaPr>
        <m:oMath>
          <m:r>
            <m:rPr>
              <m:sty m:val="bi"/>
            </m:rPr>
            <w:rPr>
              <w:rFonts w:ascii="Cambria Math" w:hAnsi="Cambria Math"/>
            </w:rPr>
            <m:t xml:space="preserve">r= </m:t>
          </m:r>
          <m:f>
            <m:fPr>
              <m:ctrlPr>
                <w:rPr>
                  <w:rFonts w:ascii="Cambria Math" w:hAnsi="Cambria Math"/>
                  <w:i/>
                </w:rPr>
              </m:ctrlPr>
            </m:fPr>
            <m:num>
              <m:r>
                <m:rPr>
                  <m:sty m:val="bi"/>
                </m:rPr>
                <w:rPr>
                  <w:rFonts w:ascii="Cambria Math" w:hAnsi="Cambria Math"/>
                </w:rPr>
                <m:t>k</m:t>
              </m:r>
            </m:num>
            <m:den>
              <m:r>
                <m:rPr>
                  <m:sty m:val="bi"/>
                </m:rPr>
                <w:rPr>
                  <w:rFonts w:ascii="Cambria Math" w:hAnsi="Cambria Math"/>
                </w:rPr>
                <m:t>n</m:t>
              </m:r>
            </m:den>
          </m:f>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25</m:t>
          </m:r>
          <m:r>
            <m:rPr>
              <m:sty m:val="bi"/>
            </m:rPr>
            <w:rPr>
              <w:rFonts w:ascii="Cambria Math" w:hAnsi="Cambria Math"/>
              <w:i/>
            </w:rPr>
            <w:fldChar w:fldCharType="end"/>
          </m:r>
          <m:r>
            <m:rPr>
              <m:sty m:val="bi"/>
            </m:rP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2,1,7</w:t>
      </w:r>
      <w:r w:rsidR="00C94E50">
        <w:t>’</w:t>
      </w:r>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r>
        <w:rPr>
          <w:i/>
        </w:rPr>
        <w:t xml:space="preserve">traceback length </w:t>
      </w:r>
      <w:r>
        <w:t xml:space="preserve">of </w:t>
      </w:r>
      <w:r w:rsidR="004D3406">
        <w:t xml:space="preserve">48, which is within the recommended range for a convolutional code with constraint length </w:t>
      </w:r>
      <w:r w:rsidR="004D3406">
        <w:rPr>
          <w:i/>
        </w:rPr>
        <w:t xml:space="preserve">K </w:t>
      </w:r>
      <w:r w:rsidR="004D3406">
        <w:t xml:space="preserve">= 7 (Sklar, 2001). The traceback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2" w:name="_Toc383898551"/>
      <w:r>
        <w:t>3.1.6</w:t>
      </w:r>
      <w:r>
        <w:tab/>
      </w:r>
      <w:r w:rsidR="006729E6">
        <w:t>Simulation Results</w:t>
      </w:r>
      <w:bookmarkEnd w:id="42"/>
    </w:p>
    <w:p w14:paraId="48BFA28E" w14:textId="71B36EC4"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The overall objective would be to assess the power consumption savings when using BPSK modulation with soft-decision Viter</w:t>
      </w:r>
      <w:r w:rsidR="00853854">
        <w:t>bi deco</w:t>
      </w:r>
      <w:r w:rsidR="0040619C">
        <w:t xml:space="preserve">ding versus just BFSK </w:t>
      </w:r>
      <w:r w:rsidR="006B13E5">
        <w:t xml:space="preserve">(Bell 202) </w:t>
      </w:r>
      <w:r w:rsidR="0040619C">
        <w:t xml:space="preserve">modulation or BPSK modulation. </w:t>
      </w:r>
    </w:p>
    <w:p w14:paraId="5F5B26FB" w14:textId="6D673011" w:rsidR="0040619C" w:rsidRDefault="0040619C" w:rsidP="002C2739">
      <w:r>
        <w:t>The following graph</w:t>
      </w:r>
      <w:r w:rsidR="006B13E5">
        <w:t xml:space="preserve"> (Figure 43)</w:t>
      </w:r>
      <w:r>
        <w:t xml:space="preserve"> shows the BER performances for several targeted amateur satellite 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(Viswanathan,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p>
    <w:p w14:paraId="4C601EE9" w14:textId="56B5FB45" w:rsidR="003C5FAC" w:rsidRDefault="00CD438A" w:rsidP="002C2739">
      <w:pPr>
        <w:rPr>
          <w:b/>
          <w:noProof/>
        </w:rPr>
      </w:pPr>
      <w:r>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Namely, these results provide a basis for a </w:t>
      </w:r>
      <w:r w:rsidR="00FD3B81">
        <w:rPr>
          <w:i/>
        </w:rPr>
        <w:t>budget link analysis</w:t>
      </w:r>
      <w:r w:rsidR="00FD3B81">
        <w:t xml:space="preserve">, which is a procedure used to assess the overall power budget of a digital communication system. Obviously, in our case the digital communication system is an amateur satellite communications over AWGN. </w:t>
      </w:r>
    </w:p>
    <w:p w14:paraId="38B59FF9" w14:textId="46FC0B4F" w:rsidR="00AA2CA3" w:rsidRDefault="00ED0C47" w:rsidP="003C5FAC">
      <w:pPr>
        <w:jc w:val="left"/>
        <w:rPr>
          <w:b/>
        </w:rPr>
      </w:pPr>
      <w:r w:rsidRPr="00ED0C47">
        <w:rPr>
          <w:b/>
          <w:noProof/>
        </w:rPr>
        <w:lastRenderedPageBreak/>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40CD0612" w:rsidR="003C5FAC" w:rsidRPr="00D30FCC" w:rsidRDefault="003C5FAC" w:rsidP="003C5FAC">
      <w:pPr>
        <w:jc w:val="left"/>
        <w:rPr>
          <w:sz w:val="20"/>
        </w:rPr>
      </w:pPr>
      <w:r w:rsidRPr="00D30FCC">
        <w:rPr>
          <w:sz w:val="20"/>
        </w:rPr>
        <w:t xml:space="preserve">Figure 43. BER performance for several amateur satellite telemetry communications schemes over </w:t>
      </w:r>
      <w:commentRangeStart w:id="43"/>
      <w:r w:rsidRPr="00D30FCC">
        <w:rPr>
          <w:sz w:val="20"/>
        </w:rPr>
        <w:t>AWGN</w:t>
      </w:r>
      <w:commentRangeEnd w:id="43"/>
      <w:r w:rsidRPr="00D30FCC">
        <w:rPr>
          <w:rStyle w:val="CommentReference"/>
          <w:sz w:val="14"/>
        </w:rPr>
        <w:commentReference w:id="43"/>
      </w:r>
      <w:r w:rsidRPr="00D30FCC">
        <w:rPr>
          <w:sz w:val="20"/>
        </w:rPr>
        <w:t>.</w:t>
      </w:r>
      <w:r w:rsidR="00D30FCC" w:rsidRPr="00D30FCC">
        <w:rPr>
          <w:sz w:val="20"/>
        </w:rPr>
        <w:t xml:space="preserve"> The green curve is the BER performance for coherent </w:t>
      </w:r>
      <w:r w:rsidR="00D30FCC">
        <w:rPr>
          <w:sz w:val="20"/>
        </w:rPr>
        <w:t>BFSK. The dark</w:t>
      </w:r>
      <w:r w:rsidR="00D30FCC" w:rsidRPr="00D30FCC">
        <w:rPr>
          <w:sz w:val="20"/>
        </w:rPr>
        <w:t xml:space="preserve"> blue curve is the BER performance for BPSK. The red curve is the</w:t>
      </w:r>
      <w:r w:rsidR="00D30FCC">
        <w:rPr>
          <w:sz w:val="20"/>
        </w:rPr>
        <w:t xml:space="preserve"> upper-bounded</w:t>
      </w:r>
      <w:r w:rsidR="00D30FCC" w:rsidRPr="00D30FCC">
        <w:rPr>
          <w:sz w:val="20"/>
        </w:rPr>
        <w:t xml:space="preserve"> BER performance for hard-decision BPSK with the (2, 1, 7) convolutional code. The teal curve is the</w:t>
      </w:r>
      <w:r w:rsidR="00D30FCC">
        <w:rPr>
          <w:sz w:val="20"/>
        </w:rPr>
        <w:t xml:space="preserve"> upper-bounded</w:t>
      </w:r>
      <w:r w:rsidR="00D30FCC" w:rsidRPr="00D30FCC">
        <w:rPr>
          <w:sz w:val="20"/>
        </w:rPr>
        <w:t xml:space="preserve"> BER performance for soft-decision BPSK with the (2, 1, 7) convolutional code. </w:t>
      </w:r>
    </w:p>
    <w:p w14:paraId="78BF17DC" w14:textId="77777777" w:rsidR="006073A9" w:rsidRDefault="008051DE" w:rsidP="006073A9">
      <w:pPr>
        <w:pStyle w:val="Heading2"/>
        <w:numPr>
          <w:ilvl w:val="1"/>
          <w:numId w:val="27"/>
        </w:numPr>
        <w:textAlignment w:val="auto"/>
      </w:pPr>
      <w:bookmarkStart w:id="44" w:name="_Toc383898552"/>
      <w:r>
        <w:t xml:space="preserve">Hardware Implementation using ISE </w:t>
      </w:r>
      <w:r w:rsidR="00644133">
        <w:t>Project</w:t>
      </w:r>
      <w:r>
        <w:t xml:space="preserve"> </w:t>
      </w:r>
      <w:r w:rsidR="00644133">
        <w:t>Navigator</w:t>
      </w:r>
      <w:bookmarkEnd w:id="44"/>
    </w:p>
    <w:p w14:paraId="43C76922" w14:textId="626CFB74" w:rsidR="00136462" w:rsidRDefault="006073A9" w:rsidP="006073A9">
      <w:pPr>
        <w:pStyle w:val="NoSpacing"/>
      </w:pPr>
      <w:r>
        <w:t xml:space="preserve">This section discusses the hardware implementation of the software model (ModelSim) showcased in the previous section, </w:t>
      </w:r>
      <w:r w:rsidRPr="006073A9">
        <w:rPr>
          <w:i/>
        </w:rPr>
        <w:t>3.1 Software Simulation Using Matlab/Simulink</w:t>
      </w:r>
      <w:r>
        <w:t>.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r w:rsidR="009746AA">
        <w:t xml:space="preserve">For a comparison of the results of the software model and hardware implementation, please see the next section, </w:t>
      </w:r>
      <w:r w:rsidR="009746AA" w:rsidRPr="009746AA">
        <w:rPr>
          <w:i/>
        </w:rPr>
        <w:t>4 Evaluation</w:t>
      </w:r>
      <w:r w:rsidR="009746AA">
        <w:t xml:space="preserve">. </w:t>
      </w:r>
    </w:p>
    <w:p w14:paraId="55B8E57A" w14:textId="77777777" w:rsidR="006073A9" w:rsidRPr="00136462" w:rsidRDefault="006073A9" w:rsidP="006073A9">
      <w:pPr>
        <w:pStyle w:val="NoSpacing"/>
      </w:pPr>
    </w:p>
    <w:p w14:paraId="3A2A3061" w14:textId="12CE9528"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bit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propagation channel model (AWGN). The next figure depicts the high-level </w:t>
      </w:r>
      <w:r w:rsidR="000F1D50">
        <w:t xml:space="preserve">system </w:t>
      </w:r>
      <w:r w:rsidR="00EB7817">
        <w:t>architecture of this senior design project.</w:t>
      </w:r>
      <w:r w:rsidR="00353BC7">
        <w:t xml:space="preserve">   </w:t>
      </w:r>
    </w:p>
    <w:p w14:paraId="70B5C988" w14:textId="727839E2" w:rsidR="00D26B52" w:rsidRDefault="00D26B52" w:rsidP="004B4811">
      <w:pPr>
        <w:jc w:val="center"/>
      </w:pPr>
      <w:r>
        <w:rPr>
          <w:noProof/>
        </w:rPr>
        <w:drawing>
          <wp:inline distT="0" distB="0" distL="0" distR="0" wp14:anchorId="095194A8" wp14:editId="21B90D93">
            <wp:extent cx="4886325" cy="1245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3242" cy="1251932"/>
                    </a:xfrm>
                    <a:prstGeom prst="rect">
                      <a:avLst/>
                    </a:prstGeom>
                  </pic:spPr>
                </pic:pic>
              </a:graphicData>
            </a:graphic>
          </wp:inline>
        </w:drawing>
      </w:r>
    </w:p>
    <w:p w14:paraId="70E4280C" w14:textId="5F8C1654" w:rsidR="00D26B52" w:rsidRDefault="00D26B52" w:rsidP="00EB7817">
      <w:pPr>
        <w:rPr>
          <w:sz w:val="20"/>
        </w:rPr>
      </w:pPr>
      <w:r>
        <w:rPr>
          <w:sz w:val="20"/>
        </w:rPr>
        <w:lastRenderedPageBreak/>
        <w:t xml:space="preserve">Figure 44. High-level system architecture of this senior design project. A desktop PC is used to implement bit error test (BERT) functionality while an FPGA is used to implement the design under test (DUT). </w:t>
      </w:r>
      <w:r w:rsidR="000F1D50">
        <w:rPr>
          <w:sz w:val="20"/>
        </w:rPr>
        <w:t xml:space="preserve">The RS-232 serial communication scheme is used to interface the BERT to the DUT. The chosen RS-232 parameters are 1200 b/sec bit rate, 8 bits of data bits, no parity bit, one stop bit, and no software or hardware flow control. </w:t>
      </w:r>
    </w:p>
    <w:p w14:paraId="51D73F07" w14:textId="45A2A849" w:rsidR="006E1635" w:rsidRP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The DUT is realized using two products from an electronics company named Trenz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5EC5F759" w14:textId="17F13CA6" w:rsidR="006E1635" w:rsidRDefault="006E1635" w:rsidP="002C2739">
      <w:pPr>
        <w:jc w:val="center"/>
        <w:rPr>
          <w:sz w:val="20"/>
        </w:rPr>
      </w:pPr>
      <w:r>
        <w:rPr>
          <w:noProof/>
        </w:rPr>
        <w:drawing>
          <wp:inline distT="0" distB="0" distL="0" distR="0" wp14:anchorId="1CB05B96" wp14:editId="6D2C64DD">
            <wp:extent cx="4594202" cy="3171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4383" cy="3178854"/>
                    </a:xfrm>
                    <a:prstGeom prst="rect">
                      <a:avLst/>
                    </a:prstGeom>
                  </pic:spPr>
                </pic:pic>
              </a:graphicData>
            </a:graphic>
          </wp:inline>
        </w:drawing>
      </w:r>
    </w:p>
    <w:p w14:paraId="2687CB52" w14:textId="15F6779A" w:rsidR="008A5FAA" w:rsidRDefault="008A5FAA" w:rsidP="00EB7817">
      <w:pPr>
        <w:rPr>
          <w:sz w:val="20"/>
        </w:rPr>
      </w:pPr>
      <w:r>
        <w:rPr>
          <w:sz w:val="20"/>
        </w:rPr>
        <w:t xml:space="preserve">Figure 45. Trenz Electronics products used for hardware implementation of the DUT of this senior design project. The TE0304 carrier board is shown supporting an FPGA module (not the TE0630). The </w:t>
      </w:r>
      <w:r w:rsidR="006E6FE1">
        <w:rPr>
          <w:sz w:val="20"/>
        </w:rPr>
        <w:t>DCE RS-232 port is</w:t>
      </w:r>
      <w:r>
        <w:rPr>
          <w:sz w:val="20"/>
        </w:rPr>
        <w:t xml:space="preserve"> located at the bottom of the image. The port</w:t>
      </w:r>
      <w:r w:rsidR="006E6FE1">
        <w:rPr>
          <w:sz w:val="20"/>
        </w:rPr>
        <w:t xml:space="preserve"> is</w:t>
      </w:r>
      <w:r>
        <w:rPr>
          <w:sz w:val="20"/>
        </w:rPr>
        <w:t xml:space="preserve"> used to interface to the BERT. </w:t>
      </w:r>
    </w:p>
    <w:p w14:paraId="599D8D1E" w14:textId="46C70E97" w:rsidR="003A0D21" w:rsidRPr="003A0D21" w:rsidRDefault="003A0D21" w:rsidP="00EB7817">
      <w:r>
        <w:t xml:space="preserve">The next figure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3D0A925B">
            <wp:extent cx="4505325" cy="3378994"/>
            <wp:effectExtent l="0" t="0" r="0" b="0"/>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537" cy="3379153"/>
                    </a:xfrm>
                    <a:prstGeom prst="rect">
                      <a:avLst/>
                    </a:prstGeom>
                    <a:noFill/>
                    <a:ln>
                      <a:noFill/>
                    </a:ln>
                  </pic:spPr>
                </pic:pic>
              </a:graphicData>
            </a:graphic>
          </wp:inline>
        </w:drawing>
      </w:r>
    </w:p>
    <w:p w14:paraId="5D878C6C" w14:textId="2A07C06D" w:rsidR="003A0D21" w:rsidRDefault="003A0D21" w:rsidP="003A0D21">
      <w:pPr>
        <w:ind w:left="1125"/>
        <w:jc w:val="left"/>
        <w:rPr>
          <w:sz w:val="20"/>
        </w:rPr>
      </w:pPr>
      <w:r>
        <w:rPr>
          <w:sz w:val="20"/>
        </w:rPr>
        <w:t>Figure 46. Actual setup of DUT for this senior design project. It is shown interfaced to the BERT (PC; left) via RS-232 serial communication.</w:t>
      </w:r>
    </w:p>
    <w:p w14:paraId="3DBB62F1" w14:textId="6626C63F" w:rsidR="008A5FAA" w:rsidRDefault="006E6FE1" w:rsidP="00EB7817">
      <w:r>
        <w:t>The DCE port</w:t>
      </w:r>
      <w:r w:rsidR="008A5FAA">
        <w:t xml:space="preserve"> on the TE0304 carrier board connect</w:t>
      </w:r>
      <w:r w:rsidR="003A0D21">
        <w:t>s</w:t>
      </w:r>
      <w:r w:rsidR="008A5FAA">
        <w:t xml:space="preserve"> to the FPGA module via two board-to-board (B2B) connectors. The next figure shows the high-level system architecture of the DUT as implemented on the FPGA module. </w:t>
      </w:r>
      <w:r w:rsidR="00DF58C6">
        <w:t xml:space="preserve">The left side of the figure represents inputs, while the right side represents outputs. </w:t>
      </w:r>
    </w:p>
    <w:p w14:paraId="0B3657FE" w14:textId="236F0C68" w:rsidR="003A0D21" w:rsidRDefault="003A0D21" w:rsidP="003A0D21">
      <w:r>
        <w:t xml:space="preserve">Figure 48 depicts the top-level I/O wrapper module (top I/O module) of the DUT. The FPGA pins shown in Figure 47 are clearly shown as the inputs and outputs to the top I/O module. The top I/O module consists of several sub-modules. Two of the sub-modules (rcvr.v, txmit.v) interface with the BERT via the RS-232 serial communication scheme. The sub-module satcom.v encapsulates the entire digital communication loopback consisting of the two 10,000 bit storage buffers, the BPSK modem with forward error correction, and the propagation channel model (AWGN). There are two sub-modules dedicated to DAC interfacing (for testing purposes). Please see the associated Verilog design files for more details about these sub-modules. </w:t>
      </w:r>
    </w:p>
    <w:p w14:paraId="3EDA5A1B" w14:textId="77777777" w:rsidR="003A0D21" w:rsidRDefault="003A0D21" w:rsidP="003A0D21">
      <w:pPr>
        <w:pStyle w:val="NoSpacing"/>
      </w:pPr>
      <w:r>
        <w:t xml:space="preserve">The remainder of this section (3.2) will delve deeper into the hardware implementation of the BERT and DUT. We begin by discussing the primary components of the BERT in the next 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EB7817">
      <w:r w:rsidRPr="008A5FAA">
        <w:rPr>
          <w:noProof/>
        </w:rPr>
        <w:lastRenderedPageBreak/>
        <w:drawing>
          <wp:inline distT="0" distB="0" distL="0" distR="0" wp14:anchorId="341CD5D5" wp14:editId="145ACCA2">
            <wp:extent cx="5943600" cy="3277471"/>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77471"/>
                    </a:xfrm>
                    <a:prstGeom prst="rect">
                      <a:avLst/>
                    </a:prstGeom>
                    <a:noFill/>
                    <a:ln>
                      <a:noFill/>
                    </a:ln>
                  </pic:spPr>
                </pic:pic>
              </a:graphicData>
            </a:graphic>
          </wp:inline>
        </w:drawing>
      </w:r>
    </w:p>
    <w:p w14:paraId="04F848E7" w14:textId="763BA8C7" w:rsidR="000B3E50" w:rsidRPr="003A0D21" w:rsidRDefault="008A5FAA" w:rsidP="00EB7817">
      <w:pPr>
        <w:rPr>
          <w:sz w:val="20"/>
        </w:rPr>
      </w:pPr>
      <w:r>
        <w:rPr>
          <w:sz w:val="20"/>
        </w:rPr>
        <w:t xml:space="preserve">Figure </w:t>
      </w:r>
      <w:r w:rsidR="003A0D21">
        <w:rPr>
          <w:sz w:val="20"/>
        </w:rPr>
        <w:t>47</w:t>
      </w:r>
      <w:r>
        <w:rPr>
          <w:sz w:val="20"/>
        </w:rPr>
        <w:t xml:space="preserve">. High-level system architecture of the DUT of this senior design project. Shown is a functional block diagram of the </w:t>
      </w:r>
      <w:r w:rsidR="00136462">
        <w:rPr>
          <w:sz w:val="20"/>
        </w:rPr>
        <w:t xml:space="preserve">Xilinx Spartan 6 XC6SLX45-2CSG484C(I) located on the TE0630 FPGA module. The FPGA pins used are highlighted and associated with the internal functionalities. Namely, there are pins used to interface to the DCE </w:t>
      </w:r>
      <w:r w:rsidR="003A0D21">
        <w:rPr>
          <w:sz w:val="20"/>
        </w:rPr>
        <w:t>RS-232 port</w:t>
      </w:r>
      <w:r w:rsidR="00136462">
        <w:rPr>
          <w:sz w:val="20"/>
        </w:rPr>
        <w:t xml:space="preserve"> of the TE0304 carrier board, 100 MHz system clock, system reset, user LEDs, and PMod</w:t>
      </w:r>
      <w:r w:rsidR="00136462">
        <w:rPr>
          <w:sz w:val="20"/>
          <w:vertAlign w:val="superscript"/>
        </w:rPr>
        <w:t>TM</w:t>
      </w:r>
      <w:r w:rsidR="00136462">
        <w:rPr>
          <w:sz w:val="20"/>
        </w:rPr>
        <w:t xml:space="preserve"> ports. The PMod ports are used to interface with a DAC or logic analyzer for testing purposes. </w:t>
      </w:r>
    </w:p>
    <w:p w14:paraId="6FFA74ED" w14:textId="4A1EEB64" w:rsidR="00DF58C6" w:rsidRDefault="00DF58C6" w:rsidP="00EB7817">
      <w:pPr>
        <w:rPr>
          <w:sz w:val="20"/>
        </w:rPr>
      </w:pPr>
      <w:r w:rsidRPr="00DF58C6">
        <w:rPr>
          <w:noProof/>
          <w:sz w:val="20"/>
        </w:rPr>
        <w:drawing>
          <wp:inline distT="0" distB="0" distL="0" distR="0" wp14:anchorId="4F037532" wp14:editId="76CE54B9">
            <wp:extent cx="5943600" cy="3562861"/>
            <wp:effectExtent l="0" t="0" r="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2861"/>
                    </a:xfrm>
                    <a:prstGeom prst="rect">
                      <a:avLst/>
                    </a:prstGeom>
                    <a:noFill/>
                    <a:ln>
                      <a:noFill/>
                    </a:ln>
                  </pic:spPr>
                </pic:pic>
              </a:graphicData>
            </a:graphic>
          </wp:inline>
        </w:drawing>
      </w:r>
    </w:p>
    <w:p w14:paraId="7C238A0E" w14:textId="1319E875" w:rsidR="000B3E50" w:rsidRPr="000B3E50" w:rsidRDefault="003A0D21" w:rsidP="00EB7817">
      <w:pPr>
        <w:rPr>
          <w:sz w:val="20"/>
        </w:rPr>
      </w:pPr>
      <w:r>
        <w:rPr>
          <w:sz w:val="20"/>
        </w:rPr>
        <w:t>Figure 48</w:t>
      </w:r>
      <w:r w:rsidR="000B3E50">
        <w:rPr>
          <w:sz w:val="20"/>
        </w:rPr>
        <w:t xml:space="preserve">. The top-level I/O wrapper module for the DUT. This module interfaces to the various I/O available to the </w:t>
      </w:r>
      <w:r w:rsidR="000B3E50">
        <w:rPr>
          <w:sz w:val="20"/>
        </w:rPr>
        <w:lastRenderedPageBreak/>
        <w:t>FPGA including RS-232 ports, 100 MHz system clock, system reset, four user LEDs, and two PMod</w:t>
      </w:r>
      <w:r w:rsidR="000B3E50">
        <w:rPr>
          <w:sz w:val="20"/>
          <w:vertAlign w:val="superscript"/>
        </w:rPr>
        <w:t>TM</w:t>
      </w:r>
      <w:r w:rsidR="000B3E50">
        <w:rPr>
          <w:sz w:val="20"/>
        </w:rPr>
        <w:t xml:space="preserve"> ports for interfacing to a DAC or logic analyzer. The sub-modules implement RS-232 interfacing (rcvr.v, txmit.v), digital communication loopback (satcom.v), and DAC interfacing (gendac.v, da3dac.v). The four digital testpoint signals (DIGITEST1, etc.) are reserved for testing/investigating any digital signal throughout the entire DUT. Access to ChipScope Pro software logic analyzer or Hardware-In-The-Loop software would have eliminated the need for the DAC and PMod</w:t>
      </w:r>
      <w:r w:rsidR="000B3E50">
        <w:rPr>
          <w:sz w:val="20"/>
          <w:vertAlign w:val="superscript"/>
        </w:rPr>
        <w:t>TM</w:t>
      </w:r>
      <w:r w:rsidR="000B3E50">
        <w:rPr>
          <w:sz w:val="20"/>
        </w:rPr>
        <w:t xml:space="preserve"> interfacing.</w:t>
      </w:r>
    </w:p>
    <w:p w14:paraId="1F7515FB" w14:textId="79A96CB8" w:rsidR="001E39F7" w:rsidRDefault="001E39F7" w:rsidP="00364F0E">
      <w:pPr>
        <w:pStyle w:val="Heading3"/>
        <w:numPr>
          <w:ilvl w:val="0"/>
          <w:numId w:val="0"/>
        </w:numPr>
      </w:pPr>
      <w:bookmarkStart w:id="45" w:name="_Toc383898553"/>
      <w:r>
        <w:t>3.2.1</w:t>
      </w:r>
      <w:r>
        <w:tab/>
        <w:t>Serial Terminal Program &amp; Software BER Calculation Script</w:t>
      </w:r>
      <w:bookmarkEnd w:id="45"/>
    </w:p>
    <w:p w14:paraId="5D7BAF45" w14:textId="47B24440" w:rsidR="00D35EBB" w:rsidRDefault="005C3C2E" w:rsidP="00D35EBB">
      <w:r>
        <w:t>A serial terminal program was used to interface the BERT (PC) to the DUT (FPGA) via the RS-232 serial communication scheme. The RS-232 parameters used were 1200 b/sec bit rate, 8 data bits, no parity bit, one stop bit, and no software or hardware flow control. The purpose of the BERT is to provide the DUT 10,000 bits for processing and then subsequently store the 10,000 bits returned from the DUT. The serial terminal program is used to perform this feat. Specifically, the Tera Term Web 3.1 serial terminal program was used in this senior design project. The software was setup to implement the RS-232 scheme mentioned above as follows (Figure 48)</w:t>
      </w:r>
      <w:r w:rsidR="006E6FE1">
        <w:t>.</w:t>
      </w:r>
    </w:p>
    <w:p w14:paraId="21FB3B9B" w14:textId="77777777" w:rsidR="003A0D21" w:rsidRDefault="003A0D21" w:rsidP="003A0D21">
      <w:pPr>
        <w:jc w:val="center"/>
      </w:pPr>
      <w:r>
        <w:rPr>
          <w:noProof/>
        </w:rPr>
        <w:drawing>
          <wp:inline distT="0" distB="0" distL="0" distR="0" wp14:anchorId="69C7EF07" wp14:editId="3629CA9E">
            <wp:extent cx="2867025" cy="2581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7025" cy="2581275"/>
                    </a:xfrm>
                    <a:prstGeom prst="rect">
                      <a:avLst/>
                    </a:prstGeom>
                  </pic:spPr>
                </pic:pic>
              </a:graphicData>
            </a:graphic>
          </wp:inline>
        </w:drawing>
      </w:r>
    </w:p>
    <w:p w14:paraId="3E2A7463" w14:textId="77777777" w:rsidR="003A0D21" w:rsidRDefault="003A0D21" w:rsidP="003A0D21">
      <w:pPr>
        <w:spacing w:after="0"/>
        <w:jc w:val="left"/>
        <w:rPr>
          <w:sz w:val="20"/>
        </w:rPr>
      </w:pPr>
      <w:r>
        <w:tab/>
      </w:r>
      <w:r>
        <w:tab/>
      </w:r>
      <w:r>
        <w:tab/>
      </w:r>
      <w:r>
        <w:rPr>
          <w:sz w:val="20"/>
        </w:rPr>
        <w:t xml:space="preserve">     Figure 48: RS-232 serial terminal setup parameters for </w:t>
      </w:r>
    </w:p>
    <w:p w14:paraId="7DBFD3F3" w14:textId="77777777" w:rsidR="003A0D21" w:rsidRDefault="003A0D21" w:rsidP="003A0D21">
      <w:pPr>
        <w:spacing w:after="0"/>
        <w:jc w:val="left"/>
        <w:rPr>
          <w:sz w:val="20"/>
        </w:rPr>
      </w:pPr>
      <w:r>
        <w:rPr>
          <w:sz w:val="20"/>
        </w:rPr>
        <w:tab/>
      </w:r>
      <w:r>
        <w:rPr>
          <w:sz w:val="20"/>
        </w:rPr>
        <w:tab/>
      </w:r>
      <w:r>
        <w:rPr>
          <w:sz w:val="20"/>
        </w:rPr>
        <w:tab/>
        <w:t xml:space="preserve">    1200 8N1 communication between BERT and DUT. A</w:t>
      </w:r>
    </w:p>
    <w:p w14:paraId="43331740" w14:textId="77777777" w:rsidR="003A0D21" w:rsidRDefault="003A0D21" w:rsidP="003A0D21">
      <w:pPr>
        <w:spacing w:after="0"/>
        <w:jc w:val="left"/>
        <w:rPr>
          <w:sz w:val="20"/>
        </w:rPr>
      </w:pPr>
      <w:r>
        <w:rPr>
          <w:sz w:val="20"/>
        </w:rPr>
        <w:tab/>
      </w:r>
      <w:r>
        <w:rPr>
          <w:sz w:val="20"/>
        </w:rPr>
        <w:tab/>
      </w:r>
      <w:r>
        <w:rPr>
          <w:sz w:val="20"/>
        </w:rPr>
        <w:tab/>
        <w:t xml:space="preserve">    10 millisecond delay is used between each ASCII character </w:t>
      </w:r>
    </w:p>
    <w:p w14:paraId="1A0FC366" w14:textId="77777777" w:rsidR="003A0D21" w:rsidRDefault="003A0D21" w:rsidP="003A0D21">
      <w:pPr>
        <w:spacing w:after="0"/>
        <w:jc w:val="left"/>
        <w:rPr>
          <w:sz w:val="20"/>
        </w:rPr>
      </w:pPr>
      <w:r>
        <w:rPr>
          <w:sz w:val="20"/>
        </w:rPr>
        <w:tab/>
      </w:r>
      <w:r>
        <w:rPr>
          <w:sz w:val="20"/>
        </w:rPr>
        <w:tab/>
      </w:r>
      <w:r>
        <w:rPr>
          <w:sz w:val="20"/>
        </w:rPr>
        <w:tab/>
        <w:t xml:space="preserve">    transmission since no flow control is used. </w:t>
      </w:r>
    </w:p>
    <w:p w14:paraId="2E589E88" w14:textId="77777777" w:rsidR="000B4B64" w:rsidRDefault="000B4B64" w:rsidP="003A0D21">
      <w:pPr>
        <w:spacing w:after="0"/>
        <w:jc w:val="left"/>
        <w:rPr>
          <w:sz w:val="20"/>
        </w:rPr>
      </w:pPr>
    </w:p>
    <w:p w14:paraId="4AFF26E8" w14:textId="47F1DCC5" w:rsidR="000B4B64" w:rsidRDefault="00D62B87" w:rsidP="003A0D21">
      <w:pPr>
        <w:spacing w:after="0"/>
        <w:jc w:val="left"/>
      </w:pPr>
      <w:r>
        <w:t>The next image shows a</w:t>
      </w:r>
      <w:r w:rsidR="000B4B64">
        <w:t xml:space="preserve"> transmit delay between each ASCII character</w:t>
      </w:r>
      <w:r>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2ABC342D" w14:textId="47B173FC" w:rsidR="000B4B64" w:rsidRDefault="000B4B64" w:rsidP="000B4B64">
      <w:pPr>
        <w:spacing w:after="0"/>
        <w:jc w:val="center"/>
      </w:pPr>
      <w:r w:rsidRPr="000B4B64">
        <w:rPr>
          <w:noProof/>
        </w:rPr>
        <w:lastRenderedPageBreak/>
        <w:drawing>
          <wp:inline distT="0" distB="0" distL="0" distR="0" wp14:anchorId="7990EE5B" wp14:editId="0C9D25F5">
            <wp:extent cx="4114800" cy="3086100"/>
            <wp:effectExtent l="0" t="0" r="0" b="0"/>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6371" cy="3087278"/>
                    </a:xfrm>
                    <a:prstGeom prst="rect">
                      <a:avLst/>
                    </a:prstGeom>
                    <a:noFill/>
                    <a:ln>
                      <a:noFill/>
                    </a:ln>
                  </pic:spPr>
                </pic:pic>
              </a:graphicData>
            </a:graphic>
          </wp:inline>
        </w:drawing>
      </w:r>
    </w:p>
    <w:p w14:paraId="03C5E047" w14:textId="1C935104" w:rsidR="000B4B64" w:rsidRDefault="000B4B64" w:rsidP="000B4B64">
      <w:pPr>
        <w:spacing w:after="0"/>
        <w:jc w:val="center"/>
        <w:rPr>
          <w:sz w:val="20"/>
        </w:rPr>
      </w:pPr>
      <w:r>
        <w:rPr>
          <w:sz w:val="20"/>
        </w:rPr>
        <w:t xml:space="preserve">Figure 49. Two ASCII characters being transmitted from the BERT to the DUT using </w:t>
      </w:r>
    </w:p>
    <w:p w14:paraId="2AE133F7" w14:textId="74980B26" w:rsidR="000B4B64" w:rsidRDefault="00D62B87" w:rsidP="000B4B64">
      <w:pPr>
        <w:spacing w:after="0"/>
        <w:jc w:val="center"/>
        <w:rPr>
          <w:sz w:val="20"/>
        </w:rPr>
      </w:pPr>
      <w:r>
        <w:rPr>
          <w:sz w:val="20"/>
        </w:rPr>
        <w:t xml:space="preserve">  </w:t>
      </w:r>
      <w:r w:rsidR="000B4B64">
        <w:rPr>
          <w:sz w:val="20"/>
        </w:rPr>
        <w:t xml:space="preserve">1200 8N1 RS-232 communication. A </w:t>
      </w:r>
      <w:r>
        <w:rPr>
          <w:sz w:val="20"/>
        </w:rPr>
        <w:t>25 ms transmit delay occurs between each ASCII</w:t>
      </w:r>
    </w:p>
    <w:p w14:paraId="148A8AFD" w14:textId="5ABB5F47" w:rsidR="00D62B87" w:rsidRDefault="00D62B87" w:rsidP="000B4B64">
      <w:pPr>
        <w:spacing w:after="0"/>
        <w:jc w:val="center"/>
        <w:rPr>
          <w:sz w:val="20"/>
        </w:rPr>
      </w:pPr>
      <w:r>
        <w:rPr>
          <w:sz w:val="20"/>
        </w:rPr>
        <w:t xml:space="preserve">    character transmission, but the delay can be reduced. How much of a reduction depends</w:t>
      </w:r>
    </w:p>
    <w:p w14:paraId="05692B2F" w14:textId="36144A69" w:rsidR="00D62B87" w:rsidRPr="000B4B64" w:rsidRDefault="00D62B87" w:rsidP="00D62B87">
      <w:pPr>
        <w:spacing w:after="0"/>
        <w:ind w:left="720"/>
        <w:rPr>
          <w:sz w:val="20"/>
        </w:rPr>
      </w:pPr>
      <w:r>
        <w:rPr>
          <w:sz w:val="20"/>
        </w:rPr>
        <w:t xml:space="preserve">           on how quickly the DUT can receive or transmit a single ASCII character. </w:t>
      </w:r>
    </w:p>
    <w:p w14:paraId="03126A97" w14:textId="77777777" w:rsidR="003A0D21" w:rsidRDefault="003A0D21" w:rsidP="00D35EBB"/>
    <w:p w14:paraId="1B86F176" w14:textId="75E56CD0" w:rsidR="00815755" w:rsidRDefault="006E6FE1" w:rsidP="00D35EBB">
      <w:r>
        <w:t xml:space="preserve">The Tera Term software can send a file of data.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1CF13128" w14:textId="214F7D93" w:rsidR="006E6FE1" w:rsidRPr="000B4B64" w:rsidRDefault="00A4798E"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73BEE9FE" w14:textId="4D9457FF" w:rsidR="000B4B64" w:rsidRDefault="000B4B64" w:rsidP="000B4B64">
      <w:pPr>
        <w:jc w:val="left"/>
      </w:pPr>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24AF560C" w14:textId="03C94602" w:rsidR="00D62B87" w:rsidRPr="00D62B87" w:rsidRDefault="00D62B87" w:rsidP="000B4B64">
      <w:pPr>
        <w:jc w:val="left"/>
        <w:rPr>
          <w:b/>
          <w:color w:val="FF0000"/>
        </w:rPr>
      </w:pPr>
      <w:r w:rsidRPr="00D62B87">
        <w:rPr>
          <w:b/>
          <w:color w:val="FF0000"/>
        </w:rPr>
        <w:t>TODO: Description of the software BER calculation script</w:t>
      </w:r>
    </w:p>
    <w:p w14:paraId="5A997A0A" w14:textId="2CAC0413" w:rsidR="00364F0E" w:rsidRDefault="001E39F7" w:rsidP="00364F0E">
      <w:pPr>
        <w:pStyle w:val="Heading3"/>
        <w:numPr>
          <w:ilvl w:val="0"/>
          <w:numId w:val="0"/>
        </w:numPr>
      </w:pPr>
      <w:bookmarkStart w:id="46" w:name="_Toc383898554"/>
      <w:r>
        <w:t>3.2.2</w:t>
      </w:r>
      <w:r w:rsidR="00364F0E">
        <w:tab/>
        <w:t xml:space="preserve">10K-bit </w:t>
      </w:r>
      <w:r>
        <w:t xml:space="preserve">Receive </w:t>
      </w:r>
      <w:r w:rsidR="008A7EA9">
        <w:t xml:space="preserve">and Transit </w:t>
      </w:r>
      <w:r w:rsidR="00364F0E">
        <w:t>Storage Buffer</w:t>
      </w:r>
      <w:r w:rsidR="008A7EA9">
        <w:t>s</w:t>
      </w:r>
      <w:bookmarkEnd w:id="46"/>
    </w:p>
    <w:p w14:paraId="56FBF3EC" w14:textId="348D24F8" w:rsidR="004416A3" w:rsidRPr="004416A3" w:rsidRDefault="004416A3" w:rsidP="004416A3">
      <w:r>
        <w:t>As shown in Figure 49, RS-232 serial communication is an asynchronous commu</w:t>
      </w:r>
      <w:r w:rsidR="003673CF">
        <w:t>nication method. Even though our</w:t>
      </w:r>
      <w:r>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52DD0D1E" w:rsidR="004416A3" w:rsidRDefault="001F3E1A" w:rsidP="00D62B87">
      <w:r>
        <w:lastRenderedPageBreak/>
        <w:t xml:space="preserve">Figure 48 shows the RS-232 receiver module (rcvr.v) of the DUT which interfaces to the RS-232 transmitter of the BERT. The receiver module (rcvr.v) processes the incoming RS-232 </w:t>
      </w:r>
      <w:r w:rsidR="003C2FEC">
        <w:t>signal</w:t>
      </w:r>
      <w:r>
        <w:t xml:space="preserve"> from the BERT, resulting in an 8-bit ASCII character. This 8-bit character is then provided to satcom.v for storage in a 10,000 bit buffer. The role of this 10K-bit buffer is to </w:t>
      </w:r>
      <w:r w:rsidRPr="008A7EA9">
        <w:rPr>
          <w:i/>
        </w:rPr>
        <w:t>asynchronously</w:t>
      </w:r>
      <w:r>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00946C54" w:rsidR="003673CF" w:rsidRDefault="004416A3" w:rsidP="004416A3">
      <w:pPr>
        <w:pStyle w:val="ListParagraph"/>
        <w:numPr>
          <w:ilvl w:val="0"/>
          <w:numId w:val="30"/>
        </w:numPr>
        <w:rPr>
          <w:sz w:val="22"/>
        </w:rPr>
      </w:pPr>
      <w:r w:rsidRPr="004416A3">
        <w:rPr>
          <w:sz w:val="22"/>
        </w:rPr>
        <w:t>the 10K-bit receive buffer fills up with 10,000</w:t>
      </w:r>
      <w:r w:rsidR="003673CF">
        <w:rPr>
          <w:sz w:val="22"/>
        </w:rPr>
        <w:t xml:space="preserve"> bits</w:t>
      </w:r>
    </w:p>
    <w:p w14:paraId="040CCB8B" w14:textId="34B7A89C" w:rsidR="00D62B87" w:rsidRDefault="003673CF" w:rsidP="004416A3">
      <w:pPr>
        <w:pStyle w:val="ListParagraph"/>
        <w:numPr>
          <w:ilvl w:val="0"/>
          <w:numId w:val="30"/>
        </w:numPr>
        <w:rPr>
          <w:sz w:val="22"/>
        </w:rPr>
      </w:pPr>
      <w:r>
        <w:rPr>
          <w:sz w:val="22"/>
        </w:rPr>
        <w:t xml:space="preserve">the 10K-bit receive buffer </w:t>
      </w:r>
      <w:r w:rsidR="004416A3" w:rsidRPr="004416A3">
        <w:rPr>
          <w:sz w:val="22"/>
        </w:rPr>
        <w:t>alerts the 10K-bit transmit buffer to this event</w:t>
      </w:r>
    </w:p>
    <w:p w14:paraId="399DAF72" w14:textId="28ED069C" w:rsidR="004416A3" w:rsidRDefault="003673CF" w:rsidP="004416A3">
      <w:pPr>
        <w:pStyle w:val="ListParagraph"/>
        <w:numPr>
          <w:ilvl w:val="0"/>
          <w:numId w:val="30"/>
        </w:numPr>
        <w:rPr>
          <w:sz w:val="22"/>
        </w:rPr>
      </w:pPr>
      <w:r>
        <w:rPr>
          <w:sz w:val="22"/>
        </w:rPr>
        <w:t>the 10K-bit receive buffer begins passing the 10,000 stored bits into the digital communication loopback</w:t>
      </w:r>
    </w:p>
    <w:p w14:paraId="04CC33D4" w14:textId="590C82B1" w:rsidR="003673CF" w:rsidRDefault="003673CF" w:rsidP="004416A3">
      <w:pPr>
        <w:pStyle w:val="ListParagraph"/>
        <w:numPr>
          <w:ilvl w:val="0"/>
          <w:numId w:val="30"/>
        </w:numPr>
        <w:rPr>
          <w:sz w:val="22"/>
        </w:rPr>
      </w:pPr>
      <w:r>
        <w:rPr>
          <w:sz w:val="22"/>
        </w:rPr>
        <w:t xml:space="preserve">the 10K-bit transmit buffer waits a precise amount of time after receiving the alert </w:t>
      </w:r>
    </w:p>
    <w:p w14:paraId="4FFEB8A3" w14:textId="79FE1F93" w:rsidR="003673CF" w:rsidRPr="004416A3" w:rsidRDefault="003673CF" w:rsidP="004416A3">
      <w:pPr>
        <w:pStyle w:val="ListParagraph"/>
        <w:numPr>
          <w:ilvl w:val="0"/>
          <w:numId w:val="30"/>
        </w:numPr>
        <w:rPr>
          <w:sz w:val="22"/>
        </w:rPr>
      </w:pPr>
      <w:r>
        <w:rPr>
          <w:sz w:val="22"/>
        </w:rPr>
        <w:t>the 10K-bit transmit buffer fills up with 10,000 bits</w:t>
      </w:r>
    </w:p>
    <w:p w14:paraId="67181E64" w14:textId="77777777" w:rsidR="008A7EA9" w:rsidRDefault="008A7EA9" w:rsidP="00D62B87"/>
    <w:p w14:paraId="0B4E709F" w14:textId="06095762" w:rsidR="003C2FEC" w:rsidRDefault="003C2FEC" w:rsidP="00D62B87">
      <w:r>
        <w:t xml:space="preserve">A controller module (buffercontrol.v) is used to implement the handshake signaling interface between the RS-232 receive and transmit modules (rcvr.v, txmit.v) and the 10K-bit receive and transmit storage buffer modules (rcvbuffer.v, txmitbuffer.v). </w:t>
      </w:r>
      <w:r w:rsidR="00112855">
        <w:t xml:space="preserve">The next figure depicts how this all fits together. </w:t>
      </w:r>
    </w:p>
    <w:p w14:paraId="00F2D36B" w14:textId="6B293DFE" w:rsidR="00112855" w:rsidRDefault="00112855" w:rsidP="00D62B87">
      <w:r>
        <w:rPr>
          <w:noProof/>
        </w:rPr>
        <w:drawing>
          <wp:inline distT="0" distB="0" distL="0" distR="0" wp14:anchorId="283C3C53" wp14:editId="29E30A28">
            <wp:extent cx="5915025" cy="3857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5025" cy="3857625"/>
                    </a:xfrm>
                    <a:prstGeom prst="rect">
                      <a:avLst/>
                    </a:prstGeom>
                  </pic:spPr>
                </pic:pic>
              </a:graphicData>
            </a:graphic>
          </wp:inline>
        </w:drawing>
      </w:r>
    </w:p>
    <w:p w14:paraId="646B4AEE" w14:textId="77777777" w:rsidR="00112855" w:rsidRDefault="00112855" w:rsidP="00D62B87">
      <w:pPr>
        <w:rPr>
          <w:sz w:val="20"/>
        </w:rPr>
      </w:pPr>
      <w:r>
        <w:rPr>
          <w:sz w:val="20"/>
        </w:rPr>
        <w:lastRenderedPageBreak/>
        <w:t>Figure 50. A high-level block diagram depicting the interfacing between the RS-232 receiver and transmitter modules (rcvr.v, txmit.v) and the 10K-bit receive and transmit storage buffers (rcvbuffer.v, txmitbuffer.v). The 8-bit character received by the RS-232 receiver module (rcvr.v) is passed to the buffer controller module (buffer_control.v).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(txmit.v).</w:t>
      </w:r>
    </w:p>
    <w:p w14:paraId="5FCE1D22" w14:textId="3396BDCA" w:rsidR="00725062" w:rsidRDefault="000F257D" w:rsidP="00D62B87">
      <w:r>
        <w:t xml:space="preserve">The next figure (Figure 51) is a human-readable flow chart of the state machine within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 </w:t>
      </w:r>
      <w:r w:rsidR="00016218">
        <w:t xml:space="preserve">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(txmit.v, rcvr.v) are actively processing data. </w:t>
      </w:r>
    </w:p>
    <w:p w14:paraId="1A920150" w14:textId="4262A6BB" w:rsidR="00016218" w:rsidRDefault="00016218" w:rsidP="00D62B87">
      <w:r w:rsidRPr="00996139">
        <w:rPr>
          <w:b/>
          <w:u w:val="single"/>
        </w:rPr>
        <w:t>State 0</w:t>
      </w:r>
      <w:r>
        <w:t xml:space="preserve"> 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3543B955" w:rsidR="00BD1B44" w:rsidRDefault="00BD1B44" w:rsidP="00D62B87">
      <w:pPr>
        <w:rPr>
          <w:b/>
          <w:u w:val="single"/>
        </w:rPr>
      </w:pPr>
      <w:r>
        <w:rPr>
          <w:b/>
          <w:u w:val="single"/>
        </w:rPr>
        <w:t>State 6</w:t>
      </w:r>
      <w:r w:rsidRPr="00BD1B44">
        <w:t xml:space="preserve"> </w:t>
      </w:r>
      <w:r>
        <w:t xml:space="preserve">is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229B684" w14:textId="0ACF4728" w:rsidR="00BD1B44" w:rsidRPr="00074DC7" w:rsidRDefault="00BD1B44" w:rsidP="00D62B87">
      <w:r>
        <w:rPr>
          <w:b/>
          <w:u w:val="single"/>
        </w:rPr>
        <w:t>State 7</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p>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F33DD3D">
            <wp:extent cx="7970082" cy="5574124"/>
            <wp:effectExtent l="0" t="2222"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7981181" cy="5581887"/>
                    </a:xfrm>
                    <a:prstGeom prst="rect">
                      <a:avLst/>
                    </a:prstGeom>
                    <a:noFill/>
                    <a:ln>
                      <a:noFill/>
                    </a:ln>
                  </pic:spPr>
                </pic:pic>
              </a:graphicData>
            </a:graphic>
          </wp:inline>
        </w:drawing>
      </w:r>
    </w:p>
    <w:p w14:paraId="3647BCE0" w14:textId="69CA146C" w:rsidR="000F257D" w:rsidRDefault="00016218" w:rsidP="000F257D">
      <w:pPr>
        <w:jc w:val="left"/>
        <w:rPr>
          <w:sz w:val="20"/>
        </w:rPr>
      </w:pPr>
      <w:r>
        <w:rPr>
          <w:sz w:val="20"/>
        </w:rPr>
        <w:lastRenderedPageBreak/>
        <w:t xml:space="preserve">Figure 51. </w:t>
      </w:r>
      <w:r w:rsidR="00074DC7">
        <w:rPr>
          <w:sz w:val="20"/>
        </w:rPr>
        <w:t xml:space="preserve">Human-readable flowchart of the state machine in the buffer controller module (buffer_control.v). </w:t>
      </w:r>
      <w:r w:rsidR="00074DC7" w:rsidRPr="00074DC7">
        <w:rPr>
          <w:sz w:val="20"/>
        </w:rPr>
        <w:t>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w:t>
      </w:r>
    </w:p>
    <w:p w14:paraId="4CE981F4" w14:textId="05A9A65C" w:rsidR="00074DC7" w:rsidRPr="00074DC7" w:rsidRDefault="00074DC7" w:rsidP="000F257D">
      <w:pPr>
        <w:jc w:val="left"/>
      </w:pPr>
      <w:r>
        <w:t xml:space="preserve">successful handshake occurs, the state machine enters state 7. </w:t>
      </w:r>
    </w:p>
    <w:p w14:paraId="30A72A2D" w14:textId="42A4C61D" w:rsidR="003673CF" w:rsidRPr="00D62B87" w:rsidRDefault="00074DC7" w:rsidP="00D62B87">
      <w:r>
        <w:t>In the Appendix, you will find the Verilog design files discussed in this section described in the utmost detail.</w:t>
      </w:r>
    </w:p>
    <w:p w14:paraId="28322DF3" w14:textId="59E62ECE" w:rsidR="00364F0E" w:rsidRDefault="001E39F7" w:rsidP="00364F0E">
      <w:pPr>
        <w:pStyle w:val="Heading3"/>
        <w:numPr>
          <w:ilvl w:val="0"/>
          <w:numId w:val="0"/>
        </w:numPr>
      </w:pPr>
      <w:bookmarkStart w:id="47" w:name="_Toc383898555"/>
      <w:r>
        <w:t>3.2.3</w:t>
      </w:r>
      <w:r w:rsidR="00364F0E">
        <w:tab/>
        <w:t>Forward Error Correction: Convolutional Encoder &amp; 2-bit Serializer</w:t>
      </w:r>
      <w:bookmarkEnd w:id="47"/>
    </w:p>
    <w:p w14:paraId="47BE12F1" w14:textId="1355DE98" w:rsidR="001E5A88" w:rsidRDefault="001E5A88" w:rsidP="001E5A88">
      <w:pPr>
        <w:pStyle w:val="Heading3"/>
        <w:numPr>
          <w:ilvl w:val="0"/>
          <w:numId w:val="0"/>
        </w:numPr>
      </w:pPr>
      <w:r>
        <w:t>3.2.4</w:t>
      </w:r>
      <w:r>
        <w:tab/>
        <w:t>Differential Encoding</w:t>
      </w:r>
    </w:p>
    <w:p w14:paraId="5B0B1452"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xml:space="preserve">Unlike simulation, the modulator and the demodulator are unconnected, hence the phase angle between the modulated and the demodulated signals will have a random phase angle. This ambiguity may result in incorrect results from Costas Loop where the demodulated data is the inverse of the modulated signal. The addition of differential encoding will ignore this </w:t>
      </w:r>
      <m:oMath>
        <m:r>
          <m:rPr>
            <m:sty m:val="p"/>
          </m:rPr>
          <w:rPr>
            <w:rFonts w:ascii="Cambria Math" w:hAnsi="Cambria Math"/>
            <w:color w:val="000000"/>
            <w:szCs w:val="22"/>
          </w:rPr>
          <m:t>180°</m:t>
        </m:r>
      </m:oMath>
      <w:r w:rsidRPr="001E5A88">
        <w:rPr>
          <w:color w:val="000000"/>
          <w:szCs w:val="22"/>
        </w:rPr>
        <w:t xml:space="preserve"> phase change. Differential encoding is based on a relationship between the previous and the current bit values. This results in a encoder with memory storage and with the following conditions:</w:t>
      </w:r>
    </w:p>
    <w:p w14:paraId="531778DC" w14:textId="77777777" w:rsidR="001E5A88" w:rsidRPr="001E5A88" w:rsidRDefault="001E5A88" w:rsidP="001E5A88">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If the present bit is a 1, transmit a bit that is opposite to the previous bit</w:t>
      </w:r>
    </w:p>
    <w:p w14:paraId="46847F6A" w14:textId="77777777" w:rsidR="001E5A88" w:rsidRPr="001E5A88" w:rsidRDefault="001E5A88" w:rsidP="001E5A88">
      <w:pPr>
        <w:widowControl/>
        <w:numPr>
          <w:ilvl w:val="0"/>
          <w:numId w:val="33"/>
        </w:numPr>
        <w:overflowPunct/>
        <w:autoSpaceDE/>
        <w:autoSpaceDN/>
        <w:adjustRightInd/>
        <w:spacing w:after="0"/>
        <w:ind w:left="540"/>
        <w:jc w:val="left"/>
        <w:textAlignment w:val="center"/>
        <w:rPr>
          <w:color w:val="000000"/>
          <w:szCs w:val="22"/>
        </w:rPr>
      </w:pPr>
      <w:r w:rsidRPr="001E5A88">
        <w:rPr>
          <w:color w:val="000000"/>
          <w:szCs w:val="22"/>
        </w:rPr>
        <w:t>If the present bit a 0, transmit the value of the previous bit</w:t>
      </w:r>
    </w:p>
    <w:p w14:paraId="6418EA22"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This is accomplished with a temporary register and an exclusive-or operation, as shown in the difference equation in Eq. #.</w:t>
      </w:r>
    </w:p>
    <w:p w14:paraId="2ADB1862"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w:t>
      </w:r>
    </w:p>
    <w:p w14:paraId="32432F02" w14:textId="77777777" w:rsidR="001E5A88" w:rsidRPr="001E5A88" w:rsidRDefault="001E5A88" w:rsidP="001E5A88">
      <w:pPr>
        <w:widowControl/>
        <w:overflowPunct/>
        <w:autoSpaceDE/>
        <w:autoSpaceDN/>
        <w:adjustRightInd/>
        <w:spacing w:after="0"/>
        <w:jc w:val="left"/>
        <w:textAlignment w:val="auto"/>
        <w:rPr>
          <w:color w:val="000000"/>
          <w:szCs w:val="22"/>
        </w:rPr>
      </w:pPr>
      <m:oMath>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x</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Pr="001E5A88">
        <w:rPr>
          <w:color w:val="000000"/>
          <w:szCs w:val="22"/>
        </w:rPr>
        <w:t xml:space="preserve"> (#)</w:t>
      </w:r>
    </w:p>
    <w:p w14:paraId="566F3D89"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w:t>
      </w:r>
    </w:p>
    <w:p w14:paraId="04989A7F" w14:textId="2ADC970C" w:rsidR="001E5A88" w:rsidRPr="001E5A88" w:rsidRDefault="001E5A88" w:rsidP="001E5A88">
      <w:pPr>
        <w:widowControl/>
        <w:overflowPunct/>
        <w:autoSpaceDE/>
        <w:autoSpaceDN/>
        <w:adjustRightInd/>
        <w:spacing w:after="0"/>
        <w:ind w:left="1620"/>
        <w:jc w:val="left"/>
        <w:textAlignment w:val="auto"/>
        <w:rPr>
          <w:color w:val="000000"/>
          <w:szCs w:val="22"/>
        </w:rPr>
      </w:pPr>
      <w:r w:rsidRPr="001E5A88">
        <w:rPr>
          <w:noProof/>
          <w:color w:val="000000"/>
          <w:szCs w:val="22"/>
        </w:rPr>
        <w:drawing>
          <wp:inline distT="0" distB="0" distL="0" distR="0" wp14:anchorId="051D1D04" wp14:editId="31EB4C58">
            <wp:extent cx="3943350" cy="1190625"/>
            <wp:effectExtent l="0" t="0" r="0" b="9525"/>
            <wp:docPr id="56" name="Picture 56" descr="Machine generated alternative text:&#10;yt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ytn-ll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350" cy="1190625"/>
                    </a:xfrm>
                    <a:prstGeom prst="rect">
                      <a:avLst/>
                    </a:prstGeom>
                    <a:noFill/>
                    <a:ln>
                      <a:noFill/>
                    </a:ln>
                  </pic:spPr>
                </pic:pic>
              </a:graphicData>
            </a:graphic>
          </wp:inline>
        </w:drawing>
      </w:r>
    </w:p>
    <w:p w14:paraId="6D6BB8ED"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Figure #: Differential encoder</w:t>
      </w:r>
    </w:p>
    <w:p w14:paraId="58A23E2D"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At the demodulator side, the data is decoded with a decoder doing the inverse of the encoder, applying the exclusive-or to the receive bit and the previously received. Figure #+1 illustrates the binary operation as a feed forward instead of the feedback of Figure #.</w:t>
      </w:r>
    </w:p>
    <w:p w14:paraId="63383BB5" w14:textId="77777777" w:rsidR="001E5A88" w:rsidRPr="001E5A88" w:rsidRDefault="001E5A88" w:rsidP="001E5A88">
      <w:pPr>
        <w:widowControl/>
        <w:overflowPunct/>
        <w:autoSpaceDE/>
        <w:autoSpaceDN/>
        <w:adjustRightInd/>
        <w:spacing w:after="0"/>
        <w:jc w:val="left"/>
        <w:textAlignment w:val="auto"/>
        <w:rPr>
          <w:color w:val="000000"/>
          <w:szCs w:val="22"/>
        </w:rPr>
      </w:pPr>
      <m:oMath>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x</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m:t>
        </m:r>
        <m:r>
          <w:rPr>
            <w:rFonts w:ascii="Cambria Math" w:hAnsi="Cambria Math"/>
            <w:color w:val="000000"/>
            <w:szCs w:val="22"/>
          </w:rPr>
          <m:t>x</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Pr="001E5A88">
        <w:rPr>
          <w:color w:val="000000"/>
          <w:szCs w:val="22"/>
        </w:rPr>
        <w:t xml:space="preserve"> (#+1)</w:t>
      </w:r>
    </w:p>
    <w:p w14:paraId="7F577627"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w:t>
      </w:r>
    </w:p>
    <w:p w14:paraId="595CA97B" w14:textId="30346BE9" w:rsidR="001E5A88" w:rsidRPr="001E5A88" w:rsidRDefault="001E5A88" w:rsidP="001E5A88">
      <w:pPr>
        <w:widowControl/>
        <w:overflowPunct/>
        <w:autoSpaceDE/>
        <w:autoSpaceDN/>
        <w:adjustRightInd/>
        <w:spacing w:after="0"/>
        <w:ind w:left="1620"/>
        <w:jc w:val="left"/>
        <w:textAlignment w:val="auto"/>
        <w:rPr>
          <w:color w:val="000000"/>
          <w:szCs w:val="22"/>
        </w:rPr>
      </w:pPr>
      <w:r w:rsidRPr="001E5A88">
        <w:rPr>
          <w:noProof/>
          <w:color w:val="000000"/>
          <w:szCs w:val="22"/>
        </w:rPr>
        <w:drawing>
          <wp:inline distT="0" distB="0" distL="0" distR="0" wp14:anchorId="48EEDBB3" wp14:editId="320CCD80">
            <wp:extent cx="3505200" cy="1228725"/>
            <wp:effectExtent l="0" t="0" r="0" b="9525"/>
            <wp:docPr id="55" name="Picture 55" descr="Machine generated alternative text:&#10;—xtnl &#10;YLnl—» &#10;xln-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xtnl &#10;YLnl—» &#10;xln-ll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5200" cy="1228725"/>
                    </a:xfrm>
                    <a:prstGeom prst="rect">
                      <a:avLst/>
                    </a:prstGeom>
                    <a:noFill/>
                    <a:ln>
                      <a:noFill/>
                    </a:ln>
                  </pic:spPr>
                </pic:pic>
              </a:graphicData>
            </a:graphic>
          </wp:inline>
        </w:drawing>
      </w:r>
    </w:p>
    <w:p w14:paraId="52DEC280"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Figure #+1: Differential decoder</w:t>
      </w:r>
    </w:p>
    <w:p w14:paraId="46D89B24"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lastRenderedPageBreak/>
        <w:t>The operation of the differential encoder and decoder can be shown as a Z transfer function, following the operation done unto the signal, the it can be shown that other that ignoring the phase of the signal, the differential encoder has no effect on the signal (Ngyen,252). The Z transfer functions of the encoders and decoders are illustrated in Eq. #+2 and Eq. #+3 respectively.</w:t>
      </w:r>
    </w:p>
    <w:p w14:paraId="7EC48A78" w14:textId="77777777" w:rsidR="001E5A88" w:rsidRPr="001E5A88" w:rsidRDefault="001E5A88" w:rsidP="001E5A88">
      <w:pPr>
        <w:widowControl/>
        <w:overflowPunct/>
        <w:autoSpaceDE/>
        <w:autoSpaceDN/>
        <w:adjustRightInd/>
        <w:spacing w:after="0"/>
        <w:jc w:val="left"/>
        <w:textAlignment w:val="auto"/>
        <w:rPr>
          <w:color w:val="000000"/>
          <w:szCs w:val="22"/>
        </w:rPr>
      </w:pPr>
      <m:oMath>
        <m:r>
          <w:rPr>
            <w:rFonts w:ascii="Cambria Math" w:hAnsi="Cambria Math"/>
            <w:color w:val="000000"/>
            <w:szCs w:val="22"/>
          </w:rPr>
          <m:t>Enc</m:t>
        </m:r>
        <m:d>
          <m:dPr>
            <m:begChr m:val="["/>
            <m:endChr m:val="]"/>
            <m:ctrlPr>
              <w:rPr>
                <w:rFonts w:ascii="Cambria Math" w:hAnsi="Cambria Math"/>
                <w:color w:val="000000"/>
                <w:szCs w:val="22"/>
              </w:rPr>
            </m:ctrlPr>
          </m:dPr>
          <m:e>
            <m:r>
              <w:rPr>
                <w:rFonts w:ascii="Cambria Math" w:hAnsi="Cambria Math"/>
                <w:color w:val="000000"/>
                <w:szCs w:val="22"/>
              </w:rPr>
              <m:t>z</m:t>
            </m:r>
          </m:e>
        </m:d>
        <m:r>
          <m:rPr>
            <m:sty m:val="p"/>
          </m:rPr>
          <w:rPr>
            <w:rFonts w:ascii="Cambria Math" w:hAnsi="Cambria Math"/>
            <w:color w:val="000000"/>
            <w:szCs w:val="22"/>
          </w:rPr>
          <m:t>=</m:t>
        </m:r>
        <m:f>
          <m:fPr>
            <m:ctrlPr>
              <w:rPr>
                <w:rFonts w:ascii="Cambria Math" w:hAnsi="Cambria Math"/>
                <w:color w:val="000000"/>
                <w:szCs w:val="22"/>
              </w:rPr>
            </m:ctrlPr>
          </m:fPr>
          <m:num>
            <m:r>
              <m:rPr>
                <m:sty m:val="p"/>
              </m:rPr>
              <w:rPr>
                <w:rFonts w:ascii="Cambria Math" w:hAnsi="Cambria Math"/>
                <w:color w:val="000000"/>
                <w:szCs w:val="22"/>
              </w:rPr>
              <m:t>1</m:t>
            </m:r>
          </m:num>
          <m:den>
            <m:r>
              <m:rPr>
                <m:sty m:val="p"/>
              </m:rPr>
              <w:rPr>
                <w:rFonts w:ascii="Cambria Math" w:hAnsi="Cambria Math"/>
                <w:color w:val="000000"/>
                <w:szCs w:val="22"/>
              </w:rPr>
              <m:t>1+</m:t>
            </m:r>
            <m:sSup>
              <m:sSupPr>
                <m:ctrlPr>
                  <w:rPr>
                    <w:rFonts w:ascii="Cambria Math" w:hAnsi="Cambria Math"/>
                    <w:color w:val="000000"/>
                    <w:szCs w:val="22"/>
                  </w:rPr>
                </m:ctrlPr>
              </m:sSupPr>
              <m:e>
                <m:r>
                  <w:rPr>
                    <w:rFonts w:ascii="Cambria Math" w:hAnsi="Cambria Math"/>
                    <w:color w:val="000000"/>
                    <w:szCs w:val="22"/>
                  </w:rPr>
                  <m:t>z</m:t>
                </m:r>
              </m:e>
              <m:sup>
                <m:r>
                  <m:rPr>
                    <m:sty m:val="p"/>
                  </m:rPr>
                  <w:rPr>
                    <w:rFonts w:ascii="Cambria Math" w:hAnsi="Cambria Math"/>
                    <w:color w:val="000000"/>
                    <w:szCs w:val="22"/>
                  </w:rPr>
                  <m:t>-1</m:t>
                </m:r>
              </m:sup>
            </m:sSup>
          </m:den>
        </m:f>
      </m:oMath>
      <w:r w:rsidRPr="001E5A88">
        <w:rPr>
          <w:color w:val="000000"/>
          <w:szCs w:val="22"/>
        </w:rPr>
        <w:t xml:space="preserve">  [#+2]</w:t>
      </w:r>
    </w:p>
    <w:p w14:paraId="550107FE"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w:t>
      </w:r>
    </w:p>
    <w:p w14:paraId="239C726B" w14:textId="77777777" w:rsidR="001E5A88" w:rsidRPr="001E5A88" w:rsidRDefault="001E5A88" w:rsidP="001E5A88">
      <w:pPr>
        <w:widowControl/>
        <w:overflowPunct/>
        <w:autoSpaceDE/>
        <w:autoSpaceDN/>
        <w:adjustRightInd/>
        <w:spacing w:after="0"/>
        <w:jc w:val="left"/>
        <w:textAlignment w:val="auto"/>
        <w:rPr>
          <w:color w:val="000000"/>
          <w:szCs w:val="22"/>
        </w:rPr>
      </w:pPr>
      <m:oMath>
        <m:r>
          <w:rPr>
            <w:rFonts w:ascii="Cambria Math" w:hAnsi="Cambria Math"/>
            <w:color w:val="000000"/>
            <w:szCs w:val="22"/>
          </w:rPr>
          <m:t>Dec</m:t>
        </m:r>
        <m:d>
          <m:dPr>
            <m:begChr m:val="["/>
            <m:endChr m:val="]"/>
            <m:ctrlPr>
              <w:rPr>
                <w:rFonts w:ascii="Cambria Math" w:hAnsi="Cambria Math"/>
                <w:color w:val="000000"/>
                <w:szCs w:val="22"/>
              </w:rPr>
            </m:ctrlPr>
          </m:dPr>
          <m:e>
            <m:r>
              <w:rPr>
                <w:rFonts w:ascii="Cambria Math" w:hAnsi="Cambria Math"/>
                <w:color w:val="000000"/>
                <w:szCs w:val="22"/>
              </w:rPr>
              <m:t>z</m:t>
            </m:r>
          </m:e>
        </m:d>
        <m:r>
          <m:rPr>
            <m:sty m:val="p"/>
          </m:rPr>
          <w:rPr>
            <w:rFonts w:ascii="Cambria Math" w:hAnsi="Cambria Math"/>
            <w:color w:val="000000"/>
            <w:szCs w:val="22"/>
          </w:rPr>
          <m:t>=1+</m:t>
        </m:r>
        <m:sSup>
          <m:sSupPr>
            <m:ctrlPr>
              <w:rPr>
                <w:rFonts w:ascii="Cambria Math" w:hAnsi="Cambria Math"/>
                <w:color w:val="000000"/>
                <w:szCs w:val="22"/>
              </w:rPr>
            </m:ctrlPr>
          </m:sSupPr>
          <m:e>
            <m:r>
              <w:rPr>
                <w:rFonts w:ascii="Cambria Math" w:hAnsi="Cambria Math"/>
                <w:color w:val="000000"/>
                <w:szCs w:val="22"/>
              </w:rPr>
              <m:t>z</m:t>
            </m:r>
          </m:e>
          <m:sup>
            <m:r>
              <m:rPr>
                <m:sty m:val="p"/>
              </m:rPr>
              <w:rPr>
                <w:rFonts w:ascii="Cambria Math" w:hAnsi="Cambria Math"/>
                <w:color w:val="000000"/>
                <w:szCs w:val="22"/>
              </w:rPr>
              <m:t>-1</m:t>
            </m:r>
          </m:sup>
        </m:sSup>
      </m:oMath>
      <w:r w:rsidRPr="001E5A88">
        <w:rPr>
          <w:color w:val="000000"/>
          <w:szCs w:val="22"/>
        </w:rPr>
        <w:t xml:space="preserve">  [#+3]</w:t>
      </w:r>
    </w:p>
    <w:p w14:paraId="43DE2FDD"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w:t>
      </w:r>
    </w:p>
    <w:p w14:paraId="3DDF0594" w14:textId="77777777" w:rsidR="001E5A88" w:rsidRPr="001E5A88" w:rsidRDefault="001E5A88" w:rsidP="001E5A88">
      <w:pPr>
        <w:widowControl/>
        <w:overflowPunct/>
        <w:autoSpaceDE/>
        <w:autoSpaceDN/>
        <w:adjustRightInd/>
        <w:spacing w:after="0"/>
        <w:jc w:val="left"/>
        <w:textAlignment w:val="auto"/>
        <w:rPr>
          <w:color w:val="000000"/>
          <w:szCs w:val="22"/>
        </w:rPr>
      </w:pPr>
      <w:r w:rsidRPr="001E5A88">
        <w:rPr>
          <w:color w:val="000000"/>
          <w:szCs w:val="22"/>
        </w:rPr>
        <w:t xml:space="preserve">Therefore as Figure #+2 shows, the outcome renders to be </w:t>
      </w:r>
      <m:oMath>
        <m:f>
          <m:fPr>
            <m:ctrlPr>
              <w:rPr>
                <w:rFonts w:ascii="Cambria Math" w:hAnsi="Cambria Math"/>
                <w:color w:val="000000"/>
                <w:szCs w:val="22"/>
              </w:rPr>
            </m:ctrlPr>
          </m:fPr>
          <m:num>
            <m:r>
              <w:rPr>
                <w:rFonts w:ascii="Cambria Math" w:hAnsi="Cambria Math"/>
                <w:color w:val="000000"/>
                <w:szCs w:val="22"/>
              </w:rPr>
              <m:t>Enc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num>
          <m:den>
            <m:r>
              <w:rPr>
                <w:rFonts w:ascii="Cambria Math" w:hAnsi="Cambria Math"/>
                <w:color w:val="000000"/>
                <w:szCs w:val="22"/>
              </w:rPr>
              <m:t>Dec</m:t>
            </m:r>
            <m:r>
              <m:rPr>
                <m:sty m:val="p"/>
              </m:rPr>
              <w:rPr>
                <w:rFonts w:ascii="Cambria Math" w:hAnsi="Cambria Math"/>
                <w:color w:val="000000"/>
                <w:szCs w:val="22"/>
              </w:rPr>
              <m:t>[</m:t>
            </m:r>
            <m:r>
              <w:rPr>
                <w:rFonts w:ascii="Cambria Math" w:hAnsi="Cambria Math"/>
                <w:color w:val="000000"/>
                <w:szCs w:val="22"/>
              </w:rPr>
              <m:t>z</m:t>
            </m:r>
            <m:r>
              <m:rPr>
                <m:sty m:val="p"/>
              </m:rPr>
              <w:rPr>
                <w:rFonts w:ascii="Cambria Math" w:hAnsi="Cambria Math"/>
                <w:color w:val="000000"/>
                <w:szCs w:val="22"/>
              </w:rPr>
              <m:t>]</m:t>
            </m:r>
          </m:den>
        </m:f>
        <m:r>
          <m:rPr>
            <m:sty m:val="p"/>
          </m:rPr>
          <w:rPr>
            <w:rFonts w:ascii="Cambria Math" w:hAnsi="Cambria Math"/>
            <w:color w:val="000000"/>
            <w:szCs w:val="22"/>
          </w:rPr>
          <m:t>=1</m:t>
        </m:r>
      </m:oMath>
    </w:p>
    <w:p w14:paraId="2FE5E5DE" w14:textId="3F22FAB9" w:rsidR="001E5A88" w:rsidRPr="001E5A88" w:rsidRDefault="001E5A88" w:rsidP="001E5A88">
      <w:pPr>
        <w:widowControl/>
        <w:overflowPunct/>
        <w:autoSpaceDE/>
        <w:autoSpaceDN/>
        <w:adjustRightInd/>
        <w:spacing w:after="0"/>
        <w:jc w:val="left"/>
        <w:textAlignment w:val="auto"/>
        <w:rPr>
          <w:rFonts w:ascii="Calibri" w:hAnsi="Calibri"/>
          <w:color w:val="000000"/>
          <w:szCs w:val="22"/>
        </w:rPr>
      </w:pPr>
      <w:r w:rsidRPr="001E5A88">
        <w:rPr>
          <w:rFonts w:ascii="Calibri" w:hAnsi="Calibri"/>
          <w:noProof/>
          <w:color w:val="000000"/>
          <w:szCs w:val="22"/>
        </w:rPr>
        <w:drawing>
          <wp:inline distT="0" distB="0" distL="0" distR="0" wp14:anchorId="0E6F332E" wp14:editId="234592F1">
            <wp:extent cx="5486400" cy="952500"/>
            <wp:effectExtent l="0" t="0" r="0" b="0"/>
            <wp:docPr id="54" name="Picture 54" descr="Machine generated alternative text:&#10;—xlnJ &#10;In-Il &#10;modem &#10;In-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xlnJ &#10;In-Il &#10;modem &#10;In-I)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952500"/>
                    </a:xfrm>
                    <a:prstGeom prst="rect">
                      <a:avLst/>
                    </a:prstGeom>
                    <a:noFill/>
                    <a:ln>
                      <a:noFill/>
                    </a:ln>
                  </pic:spPr>
                </pic:pic>
              </a:graphicData>
            </a:graphic>
          </wp:inline>
        </w:drawing>
      </w:r>
    </w:p>
    <w:p w14:paraId="21B04D18" w14:textId="77777777" w:rsidR="001E5A88" w:rsidRPr="001E5A88" w:rsidRDefault="001E5A88" w:rsidP="001E5A88">
      <w:pPr>
        <w:widowControl/>
        <w:overflowPunct/>
        <w:autoSpaceDE/>
        <w:autoSpaceDN/>
        <w:adjustRightInd/>
        <w:spacing w:after="0"/>
        <w:jc w:val="left"/>
        <w:textAlignment w:val="auto"/>
        <w:rPr>
          <w:rFonts w:ascii="Calibri" w:hAnsi="Calibri"/>
          <w:color w:val="000000"/>
          <w:szCs w:val="22"/>
        </w:rPr>
      </w:pPr>
      <w:r w:rsidRPr="001E5A88">
        <w:rPr>
          <w:rFonts w:ascii="Calibri" w:hAnsi="Calibri"/>
          <w:color w:val="000000"/>
          <w:szCs w:val="22"/>
        </w:rPr>
        <w:t> </w:t>
      </w:r>
    </w:p>
    <w:p w14:paraId="03E52184" w14:textId="77777777" w:rsidR="001E5A88" w:rsidRPr="001E5A88" w:rsidRDefault="001E5A88" w:rsidP="001E5A88"/>
    <w:p w14:paraId="17EDDEF4" w14:textId="2F5906AB" w:rsidR="00364F0E" w:rsidRDefault="001E5A88" w:rsidP="00364F0E">
      <w:pPr>
        <w:pStyle w:val="Heading3"/>
        <w:numPr>
          <w:ilvl w:val="0"/>
          <w:numId w:val="0"/>
        </w:numPr>
      </w:pPr>
      <w:bookmarkStart w:id="48" w:name="_Toc383898556"/>
      <w:r>
        <w:t>3.2.5</w:t>
      </w:r>
      <w:r w:rsidR="00364F0E">
        <w:tab/>
      </w:r>
      <w:r w:rsidR="001E39F7">
        <w:t>FEC-BPSK Modulator</w:t>
      </w:r>
      <w:bookmarkEnd w:id="48"/>
    </w:p>
    <w:p w14:paraId="19C6D50C" w14:textId="66C875BE"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The BPSK modulator in the modem consists of a Direct Digital Synthesis Compiler version 4.0 (DDS Compiler) from Xilinx's intellectual properties. With incoming data bits coming from the </w:t>
      </w:r>
      <w:r w:rsidRPr="00D377A6">
        <w:rPr>
          <w:i/>
          <w:iCs/>
          <w:color w:val="000000"/>
          <w:szCs w:val="22"/>
        </w:rPr>
        <w:t>transmit buffer</w:t>
      </w:r>
      <w:r w:rsidRPr="00D377A6">
        <w:rPr>
          <w:color w:val="000000"/>
          <w:szCs w:val="22"/>
        </w:rPr>
        <w:t xml:space="preserve">, the DDS Compiler provides a carrier signal at 4800 Hz sampled at a rate of 2 MHz. Created in the digital domain, the precision of this sinusoidal waveform is dependent on the register size of the </w:t>
      </w:r>
      <w:r w:rsidRPr="00D377A6">
        <w:rPr>
          <w:b/>
          <w:bCs/>
          <w:color w:val="000000"/>
          <w:szCs w:val="22"/>
        </w:rPr>
        <w:t>output register</w:t>
      </w:r>
      <w:r w:rsidRPr="00D377A6">
        <w:rPr>
          <w:color w:val="000000"/>
          <w:szCs w:val="22"/>
        </w:rPr>
        <w:t xml:space="preserve"> as well as the register size of the</w:t>
      </w:r>
      <w:r w:rsidRPr="00D377A6">
        <w:rPr>
          <w:b/>
          <w:bCs/>
          <w:color w:val="000000"/>
          <w:szCs w:val="22"/>
        </w:rPr>
        <w:t xml:space="preserve"> phase width</w:t>
      </w:r>
      <w:r w:rsidRPr="00D377A6">
        <w:rPr>
          <w:color w:val="000000"/>
          <w:szCs w:val="22"/>
        </w:rPr>
        <w:t xml:space="preserve"> register where its purpose is to look up the output magnitude with the use of a Look Up Table. A sampling rate of 2 MHz provides </w:t>
      </w:r>
      <m:oMath>
        <m:r>
          <m:rPr>
            <m:sty m:val="p"/>
          </m:rPr>
          <w:rPr>
            <w:rFonts w:ascii="Cambria Math" w:hAnsi="Cambria Math"/>
            <w:color w:val="000000"/>
            <w:szCs w:val="22"/>
          </w:rPr>
          <m:t>≈416</m:t>
        </m:r>
      </m:oMath>
      <w:r w:rsidRPr="00D377A6">
        <w:rPr>
          <w:color w:val="000000"/>
          <w:szCs w:val="22"/>
        </w:rPr>
        <w:t xml:space="preserve"> samples per period, this number of samples assures that the carrier is well above the Nyquist Sampling Theorem and that the waveform can be processed in simulation. The output registers is set to define the amplitude of the BPSK waveform created in the digital realm, similarly, the amplitude of the waveform is also crucial for obtaining an appropriate step size from the modulator. For the modulator, the output width, (number of registers for the ca</w:t>
      </w:r>
      <w:r>
        <w:rPr>
          <w:color w:val="000000"/>
          <w:szCs w:val="22"/>
        </w:rPr>
        <w:t>rrier signal</w:t>
      </w:r>
      <w:r w:rsidRPr="00D377A6">
        <w:rPr>
          <w:color w:val="000000"/>
          <w:szCs w:val="22"/>
        </w:rPr>
        <w:t>)</w:t>
      </w:r>
      <w:r>
        <w:rPr>
          <w:color w:val="000000"/>
          <w:szCs w:val="22"/>
        </w:rPr>
        <w:t xml:space="preserve"> </w:t>
      </w:r>
      <w:r w:rsidRPr="00D377A6">
        <w:rPr>
          <w:color w:val="000000"/>
          <w:szCs w:val="22"/>
        </w:rPr>
        <w:t>was designated as 12</w:t>
      </w:r>
      <w:r>
        <w:rPr>
          <w:color w:val="000000"/>
          <w:szCs w:val="22"/>
        </w:rPr>
        <w:t xml:space="preserve"> registers</w:t>
      </w:r>
      <w:r w:rsidRPr="00D377A6">
        <w:rPr>
          <w:color w:val="000000"/>
          <w:szCs w:val="22"/>
        </w:rPr>
        <w:t>, which results in a carrier signal with amplitude of</w:t>
      </w:r>
      <m:oMath>
        <m:sSup>
          <m:sSupPr>
            <m:ctrlPr>
              <w:rPr>
                <w:rFonts w:ascii="Cambria Math" w:hAnsi="Cambria Math"/>
                <w:color w:val="000000"/>
                <w:szCs w:val="22"/>
              </w:rPr>
            </m:ctrlPr>
          </m:sSupPr>
          <m:e>
            <m:r>
              <m:rPr>
                <m:sty m:val="p"/>
              </m:rPr>
              <w:rPr>
                <w:rFonts w:ascii="Cambria Math" w:hAnsi="Cambria Math"/>
                <w:color w:val="000000"/>
                <w:szCs w:val="22"/>
              </w:rPr>
              <m:t xml:space="preserve"> 2</m:t>
            </m:r>
          </m:e>
          <m:sup>
            <m:r>
              <m:rPr>
                <m:sty m:val="p"/>
              </m:rPr>
              <w:rPr>
                <w:rFonts w:ascii="Cambria Math" w:hAnsi="Cambria Math"/>
                <w:color w:val="000000"/>
                <w:szCs w:val="22"/>
              </w:rPr>
              <m:t>12</m:t>
            </m:r>
          </m:sup>
        </m:sSup>
        <m:r>
          <m:rPr>
            <m:sty m:val="p"/>
          </m:rPr>
          <w:rPr>
            <w:rFonts w:ascii="Cambria Math" w:hAnsi="Cambria Math"/>
            <w:color w:val="000000"/>
            <w:szCs w:val="22"/>
          </w:rPr>
          <m:t>-1=4097</m:t>
        </m:r>
      </m:oMath>
      <w:r w:rsidRPr="00D377A6">
        <w:rPr>
          <w:color w:val="000000"/>
          <w:szCs w:val="22"/>
        </w:rPr>
        <w:t xml:space="preserve">. With such amplitude, we expect our Look Up Table to have 4098 values for the magnitude, therefore this will occupy </w:t>
      </w:r>
      <m:oMath>
        <m:r>
          <m:rPr>
            <m:sty m:val="p"/>
          </m:rPr>
          <w:rPr>
            <w:rFonts w:ascii="Cambria Math" w:hAnsi="Cambria Math"/>
            <w:color w:val="000000"/>
            <w:szCs w:val="22"/>
          </w:rPr>
          <m:t>2×4098</m:t>
        </m:r>
      </m:oMath>
      <w:r w:rsidRPr="00D377A6">
        <w:rPr>
          <w:color w:val="000000"/>
          <w:szCs w:val="22"/>
        </w:rPr>
        <w:t xml:space="preserve"> registers. Just as the output magnitude and the sampling rate is important to the DDS Compiler, the phase width of the signal have as much importance to the output sine wave generated by the DDS Compiler. This parameter of the DDS Compiler dictates the frequency resolution of the sinusoidal wave generated wherethe frequency resolution is dependent on the sampling frequency and the phase width as follow:</w:t>
      </w:r>
    </w:p>
    <w:p w14:paraId="7BE7DFEF" w14:textId="77777777" w:rsidR="00D377A6" w:rsidRPr="00D377A6" w:rsidRDefault="00D377A6" w:rsidP="00D377A6">
      <w:pPr>
        <w:widowControl/>
        <w:overflowPunct/>
        <w:autoSpaceDE/>
        <w:autoSpaceDN/>
        <w:adjustRightInd/>
        <w:spacing w:after="0"/>
        <w:jc w:val="left"/>
        <w:textAlignment w:val="auto"/>
        <w:rPr>
          <w:rFonts w:ascii="Cambria Math" w:hAnsi="Cambria Math"/>
          <w:color w:val="000000"/>
          <w:szCs w:val="22"/>
          <w:lang w:val=""/>
        </w:rPr>
      </w:pPr>
      <m:oMathPara>
        <m:oMath>
          <m:r>
            <m:rPr>
              <m:sty m:val="p"/>
            </m:rPr>
            <w:rPr>
              <w:rFonts w:ascii="Cambria Math" w:hAnsi="Cambria Math"/>
              <w:color w:val="000000"/>
              <w:szCs w:val="22"/>
              <w:lang w:val=""/>
            </w:rPr>
            <m:t>∆</m:t>
          </m:r>
          <m:r>
            <w:rPr>
              <w:rFonts w:ascii="Cambria Math" w:hAnsi="Cambria Math"/>
              <w:color w:val="000000"/>
              <w:szCs w:val="22"/>
              <w:lang w:val=""/>
            </w:rPr>
            <m:t>f</m:t>
          </m:r>
          <m:r>
            <m:rPr>
              <m:sty m:val="p"/>
            </m:rPr>
            <w:rPr>
              <w:rFonts w:ascii="Cambria Math" w:hAnsi="Cambria Math"/>
              <w:color w:val="000000"/>
              <w:szCs w:val="22"/>
              <w:lang w:val=""/>
            </w:rPr>
            <m:t>=</m:t>
          </m:r>
          <m:f>
            <m:fPr>
              <m:ctrlPr>
                <w:rPr>
                  <w:rFonts w:ascii="Cambria Math" w:hAnsi="Cambria Math"/>
                  <w:color w:val="000000"/>
                  <w:szCs w:val="22"/>
                  <w:lang w:val=""/>
                </w:rPr>
              </m:ctrlPr>
            </m:fPr>
            <m:num>
              <m:sSub>
                <m:sSubPr>
                  <m:ctrlPr>
                    <w:rPr>
                      <w:rFonts w:ascii="Cambria Math" w:hAnsi="Cambria Math"/>
                      <w:color w:val="000000"/>
                      <w:szCs w:val="22"/>
                      <w:lang w:val=""/>
                    </w:rPr>
                  </m:ctrlPr>
                </m:sSubPr>
                <m:e>
                  <m:r>
                    <w:rPr>
                      <w:rFonts w:ascii="Cambria Math" w:hAnsi="Cambria Math"/>
                      <w:color w:val="000000"/>
                      <w:szCs w:val="22"/>
                      <w:lang w:val=""/>
                    </w:rPr>
                    <m:t>f</m:t>
                  </m:r>
                </m:e>
                <m:sub>
                  <m:r>
                    <w:rPr>
                      <w:rFonts w:ascii="Cambria Math" w:hAnsi="Cambria Math"/>
                      <w:color w:val="000000"/>
                      <w:szCs w:val="22"/>
                      <w:lang w:val=""/>
                    </w:rPr>
                    <m:t>clk</m:t>
                  </m:r>
                </m:sub>
              </m:sSub>
            </m:num>
            <m:den>
              <m:sSup>
                <m:sSupPr>
                  <m:ctrlPr>
                    <w:rPr>
                      <w:rFonts w:ascii="Cambria Math" w:hAnsi="Cambria Math"/>
                      <w:color w:val="000000"/>
                      <w:szCs w:val="22"/>
                      <w:lang w:val=""/>
                    </w:rPr>
                  </m:ctrlPr>
                </m:sSupPr>
                <m:e>
                  <m:r>
                    <m:rPr>
                      <m:sty m:val="p"/>
                    </m:rPr>
                    <w:rPr>
                      <w:rFonts w:ascii="Cambria Math" w:hAnsi="Cambria Math"/>
                      <w:color w:val="000000"/>
                      <w:szCs w:val="22"/>
                      <w:lang w:val=""/>
                    </w:rPr>
                    <m:t>2</m:t>
                  </m:r>
                </m:e>
                <m:sup>
                  <m:sSub>
                    <m:sSubPr>
                      <m:ctrlPr>
                        <w:rPr>
                          <w:rFonts w:ascii="Cambria Math" w:hAnsi="Cambria Math"/>
                          <w:color w:val="000000"/>
                          <w:szCs w:val="22"/>
                          <w:lang w:val=""/>
                        </w:rPr>
                      </m:ctrlPr>
                    </m:sSubPr>
                    <m:e>
                      <m:r>
                        <w:rPr>
                          <w:rFonts w:ascii="Cambria Math" w:hAnsi="Cambria Math"/>
                          <w:color w:val="000000"/>
                          <w:szCs w:val="22"/>
                          <w:lang w:val=""/>
                        </w:rPr>
                        <m:t>B</m:t>
                      </m:r>
                    </m:e>
                    <m:sub>
                      <m:r>
                        <w:rPr>
                          <w:rFonts w:ascii="Cambria Math" w:hAnsi="Cambria Math"/>
                          <w:color w:val="000000"/>
                          <w:szCs w:val="22"/>
                          <w:lang w:val=""/>
                        </w:rPr>
                        <m:t>θ</m:t>
                      </m:r>
                      <m:d>
                        <m:dPr>
                          <m:ctrlPr>
                            <w:rPr>
                              <w:rFonts w:ascii="Cambria Math" w:hAnsi="Cambria Math"/>
                              <w:color w:val="000000"/>
                              <w:szCs w:val="22"/>
                              <w:lang w:val=""/>
                            </w:rPr>
                          </m:ctrlPr>
                        </m:dPr>
                        <m:e>
                          <m:r>
                            <w:rPr>
                              <w:rFonts w:ascii="Cambria Math" w:hAnsi="Cambria Math"/>
                              <w:color w:val="000000"/>
                              <w:szCs w:val="22"/>
                              <w:lang w:val=""/>
                            </w:rPr>
                            <m:t>n</m:t>
                          </m:r>
                        </m:e>
                      </m:d>
                    </m:sub>
                  </m:sSub>
                </m:sup>
              </m:sSup>
            </m:den>
          </m:f>
          <m:r>
            <m:rPr>
              <m:sty m:val="p"/>
            </m:rPr>
            <w:rPr>
              <w:rFonts w:ascii="Cambria Math" w:hAnsi="Cambria Math"/>
              <w:color w:val="000000"/>
              <w:szCs w:val="22"/>
              <w:lang w:val=""/>
            </w:rPr>
            <m:t>,</m:t>
          </m:r>
        </m:oMath>
      </m:oMathPara>
    </w:p>
    <w:p w14:paraId="2908BFF0" w14:textId="2306F1FE" w:rsidR="00D377A6" w:rsidRDefault="00D377A6" w:rsidP="00ED15EB">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Where </w:t>
      </w:r>
      <m:oMath>
        <m:sSub>
          <m:sSubPr>
            <m:ctrlPr>
              <w:rPr>
                <w:rFonts w:ascii="Cambria Math" w:hAnsi="Cambria Math"/>
                <w:color w:val="000000"/>
                <w:szCs w:val="22"/>
              </w:rPr>
            </m:ctrlPr>
          </m:sSubPr>
          <m:e>
            <m:r>
              <w:rPr>
                <w:rFonts w:ascii="Cambria Math" w:hAnsi="Cambria Math"/>
                <w:color w:val="000000"/>
                <w:szCs w:val="22"/>
              </w:rPr>
              <m:t>B</m:t>
            </m:r>
          </m:e>
          <m:sub>
            <m:r>
              <w:rPr>
                <w:rFonts w:ascii="Cambria Math" w:hAnsi="Cambria Math"/>
                <w:color w:val="000000"/>
                <w:szCs w:val="22"/>
              </w:rPr>
              <m:t>θ</m:t>
            </m:r>
            <m:d>
              <m:dPr>
                <m:ctrlPr>
                  <w:rPr>
                    <w:rFonts w:ascii="Cambria Math" w:hAnsi="Cambria Math"/>
                    <w:color w:val="000000"/>
                    <w:szCs w:val="22"/>
                  </w:rPr>
                </m:ctrlPr>
              </m:dPr>
              <m:e>
                <m:r>
                  <w:rPr>
                    <w:rFonts w:ascii="Cambria Math" w:hAnsi="Cambria Math"/>
                    <w:color w:val="000000"/>
                    <w:szCs w:val="22"/>
                  </w:rPr>
                  <m:t>n</m:t>
                </m:r>
              </m:e>
            </m:d>
          </m:sub>
        </m:sSub>
      </m:oMath>
      <w:r w:rsidRPr="00D377A6">
        <w:rPr>
          <w:color w:val="000000"/>
          <w:szCs w:val="22"/>
        </w:rPr>
        <w:t xml:space="preserve"> is defined as the phase width of the sinusoidal waveform, which the DDS Compiler uses in an accumulator for obtaining the output magnitudes.</w:t>
      </w:r>
    </w:p>
    <w:p w14:paraId="5C7E50D3" w14:textId="77777777" w:rsidR="00ED15EB" w:rsidRPr="00ED15EB" w:rsidRDefault="00ED15EB" w:rsidP="00ED15EB">
      <w:pPr>
        <w:widowControl/>
        <w:overflowPunct/>
        <w:autoSpaceDE/>
        <w:autoSpaceDN/>
        <w:adjustRightInd/>
        <w:spacing w:after="0"/>
        <w:jc w:val="left"/>
        <w:textAlignment w:val="auto"/>
        <w:rPr>
          <w:rFonts w:ascii="Calibri" w:hAnsi="Calibri"/>
          <w:color w:val="000000"/>
          <w:szCs w:val="22"/>
        </w:rPr>
      </w:pPr>
    </w:p>
    <w:p w14:paraId="4088247A" w14:textId="77777777"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For modulating the phase of the carrier signal, a sub-module to the </w:t>
      </w:r>
      <w:r w:rsidRPr="00D377A6">
        <w:rPr>
          <w:i/>
          <w:iCs/>
          <w:color w:val="000000"/>
          <w:szCs w:val="22"/>
        </w:rPr>
        <w:t>Modulator.v</w:t>
      </w:r>
      <w:r w:rsidRPr="00D377A6">
        <w:rPr>
          <w:color w:val="000000"/>
          <w:szCs w:val="22"/>
        </w:rPr>
        <w:t xml:space="preserve"> module is created named </w:t>
      </w:r>
      <w:r w:rsidRPr="00D377A6">
        <w:rPr>
          <w:i/>
          <w:iCs/>
          <w:color w:val="000000"/>
          <w:szCs w:val="22"/>
        </w:rPr>
        <w:t>mixer.v</w:t>
      </w:r>
      <w:r w:rsidRPr="00D377A6">
        <w:rPr>
          <w:color w:val="000000"/>
          <w:szCs w:val="22"/>
        </w:rPr>
        <w:t xml:space="preserve">. This sub-module sees as input the 4800 Hz carrier signal from the DDS Compiler and the data bits from the </w:t>
      </w:r>
      <w:r w:rsidRPr="00D377A6">
        <w:rPr>
          <w:i/>
          <w:iCs/>
          <w:color w:val="000000"/>
          <w:szCs w:val="22"/>
        </w:rPr>
        <w:t>receive buffer</w:t>
      </w:r>
      <w:r w:rsidRPr="00D377A6">
        <w:rPr>
          <w:color w:val="000000"/>
          <w:szCs w:val="22"/>
        </w:rPr>
        <w:t xml:space="preserve"> and later modulates the phase of the signal based on the values of the bits. BPSK modulation is done by reversing the polarity of the BPSK signal with respect to the data bits a bit 0 consist of a 180</w:t>
      </w:r>
      <w:r w:rsidRPr="00D377A6">
        <w:rPr>
          <w:rFonts w:ascii="Segoe UI Symbol" w:hAnsi="Segoe UI Symbol"/>
          <w:color w:val="000000"/>
          <w:szCs w:val="22"/>
          <w:vertAlign w:val="superscript"/>
        </w:rPr>
        <w:t>◦</w:t>
      </w:r>
      <w:r w:rsidRPr="00D377A6">
        <w:rPr>
          <w:color w:val="000000"/>
          <w:szCs w:val="22"/>
        </w:rPr>
        <w:t>, while a bit 1 is equal to a phase of 0</w:t>
      </w:r>
      <w:r w:rsidRPr="00D377A6">
        <w:rPr>
          <w:rFonts w:ascii="Segoe UI Symbol" w:hAnsi="Segoe UI Symbol"/>
          <w:color w:val="000000"/>
          <w:szCs w:val="22"/>
          <w:vertAlign w:val="superscript"/>
        </w:rPr>
        <w:t>◦</w:t>
      </w:r>
      <w:r w:rsidRPr="00D377A6">
        <w:rPr>
          <w:color w:val="000000"/>
          <w:szCs w:val="22"/>
        </w:rPr>
        <w:t xml:space="preserve">. This can easily be implemented as an </w:t>
      </w:r>
      <w:r w:rsidRPr="00D377A6">
        <w:rPr>
          <w:i/>
          <w:iCs/>
          <w:color w:val="000000"/>
          <w:szCs w:val="22"/>
        </w:rPr>
        <w:t>if statement</w:t>
      </w:r>
      <w:r w:rsidRPr="00D377A6">
        <w:rPr>
          <w:color w:val="000000"/>
          <w:szCs w:val="22"/>
        </w:rPr>
        <w:t xml:space="preserve"> (or some conditional statement similar to Simulink) with a rate of 1200 Hz to synchronize the phase changes to the sampling clock and the bit stream. However the latency present in the DDS </w:t>
      </w:r>
      <w:r w:rsidRPr="00D377A6">
        <w:rPr>
          <w:color w:val="000000"/>
          <w:szCs w:val="22"/>
        </w:rPr>
        <w:lastRenderedPageBreak/>
        <w:t>Compiler and the sampling clock which is not a multiple of the carrier frequency slowly alters the phase value where the phase is set to change. Therefore, the phase changes were controlled to only change the phase when the phase is precisely equal to 0</w:t>
      </w:r>
      <w:r w:rsidRPr="00D377A6">
        <w:rPr>
          <w:rFonts w:ascii="Segoe UI Symbol" w:hAnsi="Segoe UI Symbol"/>
          <w:color w:val="000000"/>
          <w:szCs w:val="22"/>
          <w:vertAlign w:val="superscript"/>
        </w:rPr>
        <w:t>◦</w:t>
      </w:r>
      <w:r w:rsidRPr="00D377A6">
        <w:rPr>
          <w:color w:val="000000"/>
          <w:szCs w:val="22"/>
        </w:rPr>
        <w:t xml:space="preserve"> or 180</w:t>
      </w:r>
      <w:r w:rsidRPr="00D377A6">
        <w:rPr>
          <w:rFonts w:ascii="Segoe UI Symbol" w:hAnsi="Segoe UI Symbol"/>
          <w:color w:val="000000"/>
          <w:szCs w:val="22"/>
          <w:vertAlign w:val="superscript"/>
        </w:rPr>
        <w:t>◦</w:t>
      </w:r>
      <w:r w:rsidRPr="00D377A6">
        <w:rPr>
          <w:color w:val="000000"/>
          <w:szCs w:val="22"/>
        </w:rPr>
        <w:t>. Figure # illustrates the BPSK signal in the analog domain using the PmodDA2 Digital to Analog Converter (DAC) and the Fourier Transform obtained from the Electronics Explorer.</w:t>
      </w:r>
    </w:p>
    <w:p w14:paraId="41EC3EA0"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1F2B65F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5EF315B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E94B95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1A9615DF"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AD1BD6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B5B73B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E729A1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3D8DDB5D"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625606C"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2F0B658"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790472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5058BD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0D187B3"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14FAF66" w14:textId="77777777" w:rsidR="00D377A6" w:rsidRPr="00D377A6" w:rsidRDefault="00D377A6" w:rsidP="00D377A6">
      <w:pPr>
        <w:widowControl/>
        <w:overflowPunct/>
        <w:autoSpaceDE/>
        <w:autoSpaceDN/>
        <w:adjustRightInd/>
        <w:spacing w:after="0"/>
        <w:jc w:val="center"/>
        <w:textAlignment w:val="auto"/>
        <w:rPr>
          <w:color w:val="000000"/>
          <w:szCs w:val="22"/>
        </w:rPr>
      </w:pPr>
      <w:r w:rsidRPr="00D377A6">
        <w:rPr>
          <w:color w:val="000000"/>
          <w:szCs w:val="22"/>
        </w:rPr>
        <w:t>Figure #: BPSK signal generated using te0304 FPGA (a); FFT of BPSK signal obtained using Electronics Explorer (b)</w:t>
      </w:r>
    </w:p>
    <w:p w14:paraId="27BD6A74" w14:textId="77777777" w:rsidR="00D377A6" w:rsidRPr="00D377A6" w:rsidRDefault="00D377A6" w:rsidP="00D377A6"/>
    <w:p w14:paraId="22BE02F6" w14:textId="58A68406" w:rsidR="001E39F7" w:rsidRDefault="001E5A88" w:rsidP="001E39F7">
      <w:pPr>
        <w:pStyle w:val="Heading3"/>
        <w:numPr>
          <w:ilvl w:val="0"/>
          <w:numId w:val="0"/>
        </w:numPr>
      </w:pPr>
      <w:bookmarkStart w:id="49" w:name="_Toc383898557"/>
      <w:r>
        <w:t>3.2.6</w:t>
      </w:r>
      <w:r w:rsidR="001E39F7">
        <w:tab/>
        <w:t>AWGN Channel</w:t>
      </w:r>
      <w:bookmarkEnd w:id="49"/>
    </w:p>
    <w:p w14:paraId="48139F35" w14:textId="39D22568"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For testing the performance of the modem, Additive White Gaussian Noise is a sufficient and a must for BER evaluation. Since AWGN is defined to be a signal  that is completely independent other elements and with a mean of zero, this tends to be a complicated tasks to implement and with the AWGN IP Core discontinued by its owner Xilinx, we turned to an AWGN module provided by Digi-Key. The </w:t>
      </w:r>
      <w:r w:rsidRPr="00D032DE">
        <w:rPr>
          <w:i/>
          <w:iCs/>
          <w:color w:val="000000"/>
          <w:szCs w:val="22"/>
        </w:rPr>
        <w:t>LFSR_Plus.v</w:t>
      </w:r>
      <w:r w:rsidRPr="00D032DE">
        <w:rPr>
          <w:color w:val="000000"/>
          <w:szCs w:val="22"/>
        </w:rPr>
        <w:t xml:space="preserve"> module uses two Linear Feedback Shift Registers, the data is clocked by a non-uniform clock period which either enables the feedback value to add to the shift registers, while the last LFSR is used to compute an XOR equation between each of the data bits. The results are then stored in four temporary register and shifted at the sampling rate, finally, the signal out of the module is the addition of the four registers. The Figure # shows the two Linear Shift Registers with the temporary registers summed up together, LFSR_1 provides a non-uniform clock that or a random enable which control the feedback of the LFSR_2, the output of the LFSR_2 is sent to first temporary registers which shifts its value down to second temporary register which passes as well and this process is executed all the way to the fourth register. The values of the registers are added to create the </w:t>
      </w:r>
      <w:r w:rsidRPr="00D032DE">
        <w:rPr>
          <w:i/>
          <w:iCs/>
          <w:color w:val="000000"/>
          <w:szCs w:val="22"/>
        </w:rPr>
        <w:t xml:space="preserve">g_noise </w:t>
      </w:r>
      <w:r w:rsidRPr="00D032DE">
        <w:rPr>
          <w:color w:val="000000"/>
          <w:szCs w:val="22"/>
        </w:rPr>
        <w:t xml:space="preserve">or the AWGN. </w:t>
      </w:r>
    </w:p>
    <w:p w14:paraId="01796FA3" w14:textId="77777777" w:rsidR="00D032DE" w:rsidRDefault="00D032DE" w:rsidP="000C4B31">
      <w:pPr>
        <w:rPr>
          <w:noProof/>
        </w:rPr>
      </w:pPr>
    </w:p>
    <w:p w14:paraId="3D4F5F6A" w14:textId="6A72169A" w:rsidR="000C4B31" w:rsidRDefault="00D032DE" w:rsidP="00D032DE">
      <w:pPr>
        <w:jc w:val="center"/>
      </w:pPr>
      <w:r>
        <w:rPr>
          <w:noProof/>
        </w:rPr>
        <w:lastRenderedPageBreak/>
        <w:drawing>
          <wp:inline distT="0" distB="0" distL="0" distR="0" wp14:anchorId="35DA02A3" wp14:editId="3059D627">
            <wp:extent cx="3760337" cy="239814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145" t="6709" r="18577" b="21549"/>
                    <a:stretch/>
                  </pic:blipFill>
                  <pic:spPr bwMode="auto">
                    <a:xfrm>
                      <a:off x="0" y="0"/>
                      <a:ext cx="3760944" cy="2398530"/>
                    </a:xfrm>
                    <a:prstGeom prst="rect">
                      <a:avLst/>
                    </a:prstGeom>
                    <a:ln>
                      <a:noFill/>
                    </a:ln>
                    <a:extLst>
                      <a:ext uri="{53640926-AAD7-44D8-BBD7-CCE9431645EC}">
                        <a14:shadowObscured xmlns:a14="http://schemas.microsoft.com/office/drawing/2010/main"/>
                      </a:ext>
                    </a:extLst>
                  </pic:spPr>
                </pic:pic>
              </a:graphicData>
            </a:graphic>
          </wp:inline>
        </w:drawing>
      </w:r>
    </w:p>
    <w:p w14:paraId="2D2A0002" w14:textId="77777777" w:rsidR="00D032DE" w:rsidRPr="00D032DE" w:rsidRDefault="00D032DE" w:rsidP="00D032DE">
      <w:pPr>
        <w:widowControl/>
        <w:overflowPunct/>
        <w:autoSpaceDE/>
        <w:autoSpaceDN/>
        <w:adjustRightInd/>
        <w:spacing w:after="0"/>
        <w:jc w:val="center"/>
        <w:textAlignment w:val="auto"/>
        <w:rPr>
          <w:color w:val="000000"/>
          <w:szCs w:val="22"/>
        </w:rPr>
      </w:pPr>
      <w:r w:rsidRPr="00D032DE">
        <w:rPr>
          <w:color w:val="000000"/>
          <w:szCs w:val="22"/>
        </w:rPr>
        <w:t>Figure #: Block diagram of the LFSR module provided by Digi-Key</w:t>
      </w:r>
    </w:p>
    <w:p w14:paraId="52778BB9" w14:textId="77777777" w:rsidR="00D032DE" w:rsidRDefault="00D032DE" w:rsidP="00D032DE">
      <w:pPr>
        <w:widowControl/>
        <w:overflowPunct/>
        <w:autoSpaceDE/>
        <w:autoSpaceDN/>
        <w:adjustRightInd/>
        <w:spacing w:after="0"/>
        <w:jc w:val="left"/>
        <w:textAlignment w:val="auto"/>
        <w:rPr>
          <w:rFonts w:ascii="Calibri" w:hAnsi="Calibri"/>
          <w:color w:val="000000"/>
          <w:szCs w:val="22"/>
        </w:rPr>
      </w:pPr>
    </w:p>
    <w:p w14:paraId="165EEB5A" w14:textId="46D280A7"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A test bench set up for the </w:t>
      </w:r>
      <w:r w:rsidRPr="00D032DE">
        <w:rPr>
          <w:i/>
          <w:iCs/>
          <w:color w:val="000000"/>
          <w:szCs w:val="22"/>
        </w:rPr>
        <w:t>LFRS_plus.v</w:t>
      </w:r>
      <w:r w:rsidRPr="00D032DE">
        <w:rPr>
          <w:color w:val="000000"/>
          <w:szCs w:val="22"/>
        </w:rPr>
        <w:t xml:space="preserve"> was configured for testing the operation of the module. Figure #+1 shows the output outcome of the LFSR module with 12 bits. Using Matlab, it was confirmed that the mean was equal to zero and that the distribution was indeed Gaussian as shown in Figure #+1 (bottom). Finding the variance, led to computing the Signal to Noise Ratio (SNR).</w:t>
      </w:r>
    </w:p>
    <w:p w14:paraId="6B918193" w14:textId="1CE5F603"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A test bench set up for the </w:t>
      </w:r>
      <w:r w:rsidRPr="00D032DE">
        <w:rPr>
          <w:i/>
          <w:iCs/>
          <w:color w:val="000000"/>
          <w:szCs w:val="22"/>
        </w:rPr>
        <w:t>LFRS_plus.v</w:t>
      </w:r>
      <w:r w:rsidRPr="00D032DE">
        <w:rPr>
          <w:color w:val="000000"/>
          <w:szCs w:val="22"/>
        </w:rPr>
        <w:t xml:space="preserve"> was configured for testing the operation of the module. Figure # shows the output outcome of the LFSR module with 12 bits. Using Matlab, it was confirmed that the mean was equal to zero and that the distribution was indeed Gaussian as shown in Figure #+1 (bottom). Finding the variance, led to computing the Signal to Noise Ratio (SNR).</w:t>
      </w:r>
    </w:p>
    <w:p w14:paraId="4824CC67" w14:textId="730B689A"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noProof/>
          <w:color w:val="000000"/>
          <w:szCs w:val="22"/>
        </w:rPr>
        <mc:AlternateContent>
          <mc:Choice Requires="wps">
            <w:drawing>
              <wp:anchor distT="45720" distB="45720" distL="114300" distR="114300" simplePos="0" relativeHeight="251662336" behindDoc="0" locked="0" layoutInCell="1" allowOverlap="1" wp14:anchorId="3D202B97" wp14:editId="523BAB66">
                <wp:simplePos x="0" y="0"/>
                <wp:positionH relativeFrom="column">
                  <wp:posOffset>3182045</wp:posOffset>
                </wp:positionH>
                <wp:positionV relativeFrom="paragraph">
                  <wp:posOffset>2063330</wp:posOffset>
                </wp:positionV>
                <wp:extent cx="422275" cy="301625"/>
                <wp:effectExtent l="0" t="0" r="15875"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301625"/>
                        </a:xfrm>
                        <a:prstGeom prst="rect">
                          <a:avLst/>
                        </a:prstGeom>
                        <a:solidFill>
                          <a:srgbClr val="FFFFFF"/>
                        </a:solidFill>
                        <a:ln w="9525">
                          <a:solidFill>
                            <a:srgbClr val="000000"/>
                          </a:solidFill>
                          <a:miter lim="800000"/>
                          <a:headEnd/>
                          <a:tailEnd/>
                        </a:ln>
                      </wps:spPr>
                      <wps:txbx>
                        <w:txbxContent>
                          <w:p w14:paraId="4FC15AF0" w14:textId="77777777" w:rsidR="000F269B" w:rsidRDefault="000F269B" w:rsidP="00D032DE">
                            <w:r>
                              <w:t>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02B97" id="Text Box 2" o:spid="_x0000_s1027" type="#_x0000_t202" style="position:absolute;margin-left:250.55pt;margin-top:162.45pt;width:33.25pt;height:23.7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">
                <v:textbox>
                  <w:txbxContent>
                    <w:p w14:paraId="4FC15AF0" w14:textId="77777777" w:rsidR="000F269B" w:rsidRDefault="000F269B" w:rsidP="00D032DE">
                      <w:r>
                        <w:t>top</w:t>
                      </w:r>
                    </w:p>
                  </w:txbxContent>
                </v:textbox>
              </v:shape>
            </w:pict>
          </mc:Fallback>
        </mc:AlternateContent>
      </w:r>
      <w:r w:rsidRPr="00D032DE">
        <w:rPr>
          <w:rFonts w:ascii="Calibri" w:hAnsi="Calibri"/>
          <w:noProof/>
          <w:color w:val="000000"/>
          <w:szCs w:val="22"/>
        </w:rPr>
        <w:drawing>
          <wp:inline distT="0" distB="0" distL="0" distR="0" wp14:anchorId="3CD8C37C" wp14:editId="6FE93C7B">
            <wp:extent cx="5443268" cy="2233930"/>
            <wp:effectExtent l="0" t="0" r="5080" b="0"/>
            <wp:docPr id="37" name="Picture 37"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AppData\Local\Temp\msohtmlclip1\02\clip_image00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3432" cy="2233997"/>
                    </a:xfrm>
                    <a:prstGeom prst="rect">
                      <a:avLst/>
                    </a:prstGeom>
                    <a:noFill/>
                    <a:ln>
                      <a:noFill/>
                    </a:ln>
                  </pic:spPr>
                </pic:pic>
              </a:graphicData>
            </a:graphic>
          </wp:inline>
        </w:drawing>
      </w:r>
    </w:p>
    <w:p w14:paraId="46C269C1" w14:textId="77777777"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 </w:t>
      </w:r>
    </w:p>
    <w:p w14:paraId="2ABC6F0C" w14:textId="651B4A1D" w:rsidR="00D032DE" w:rsidRDefault="00D032DE" w:rsidP="00D032DE">
      <w:r w:rsidRPr="00D032DE">
        <w:rPr>
          <w:noProof/>
          <w:color w:val="000000"/>
          <w:szCs w:val="22"/>
        </w:rPr>
        <w:lastRenderedPageBreak/>
        <mc:AlternateContent>
          <mc:Choice Requires="wps">
            <w:drawing>
              <wp:anchor distT="45720" distB="45720" distL="114300" distR="114300" simplePos="0" relativeHeight="251664384" behindDoc="0" locked="0" layoutInCell="1" allowOverlap="1" wp14:anchorId="3B6C6684" wp14:editId="584D3191">
                <wp:simplePos x="0" y="0"/>
                <wp:positionH relativeFrom="column">
                  <wp:posOffset>3139800</wp:posOffset>
                </wp:positionH>
                <wp:positionV relativeFrom="paragraph">
                  <wp:posOffset>1945999</wp:posOffset>
                </wp:positionV>
                <wp:extent cx="655607" cy="301625"/>
                <wp:effectExtent l="0" t="0" r="11430" b="2222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301625"/>
                        </a:xfrm>
                        <a:prstGeom prst="rect">
                          <a:avLst/>
                        </a:prstGeom>
                        <a:solidFill>
                          <a:srgbClr val="FFFFFF"/>
                        </a:solidFill>
                        <a:ln w="9525">
                          <a:solidFill>
                            <a:srgbClr val="000000"/>
                          </a:solidFill>
                          <a:miter lim="800000"/>
                          <a:headEnd/>
                          <a:tailEnd/>
                        </a:ln>
                      </wps:spPr>
                      <wps:txbx>
                        <w:txbxContent>
                          <w:p w14:paraId="2A34D4E8" w14:textId="236C0AC5" w:rsidR="000F269B" w:rsidRDefault="000F269B" w:rsidP="00D032DE">
                            <w:r>
                              <w:t>bottom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C6684" id="_x0000_s1028" type="#_x0000_t202" style="position:absolute;left:0;text-align:left;margin-left:247.25pt;margin-top:153.25pt;width:51.6pt;height:23.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">
                <v:textbox>
                  <w:txbxContent>
                    <w:p w14:paraId="2A34D4E8" w14:textId="236C0AC5" w:rsidR="000F269B" w:rsidRDefault="000F269B" w:rsidP="00D032DE">
                      <w:r>
                        <w:t>bottom</w:t>
                      </w:r>
                    </w:p>
                  </w:txbxContent>
                </v:textbox>
              </v:shape>
            </w:pict>
          </mc:Fallback>
        </mc:AlternateContent>
      </w:r>
      <w:r w:rsidRPr="00D032DE">
        <w:rPr>
          <w:rFonts w:ascii="Calibri" w:hAnsi="Calibri"/>
          <w:noProof/>
          <w:color w:val="000000"/>
          <w:szCs w:val="22"/>
        </w:rPr>
        <w:drawing>
          <wp:inline distT="0" distB="0" distL="0" distR="0" wp14:anchorId="62D0491B" wp14:editId="651C025A">
            <wp:extent cx="5443220" cy="2130425"/>
            <wp:effectExtent l="0" t="0" r="5080" b="3175"/>
            <wp:docPr id="36" name="Picture 36"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AppData\Local\Temp\msohtmlclip1\02\clip_image00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3677" cy="2130604"/>
                    </a:xfrm>
                    <a:prstGeom prst="rect">
                      <a:avLst/>
                    </a:prstGeom>
                    <a:noFill/>
                    <a:ln>
                      <a:noFill/>
                    </a:ln>
                  </pic:spPr>
                </pic:pic>
              </a:graphicData>
            </a:graphic>
          </wp:inline>
        </w:drawing>
      </w:r>
    </w:p>
    <w:p w14:paraId="7C0B4E0A" w14:textId="46024D06" w:rsidR="00D032DE" w:rsidRPr="00D032DE" w:rsidRDefault="00D032DE" w:rsidP="00D032DE">
      <w:pPr>
        <w:widowControl/>
        <w:overflowPunct/>
        <w:autoSpaceDE/>
        <w:autoSpaceDN/>
        <w:adjustRightInd/>
        <w:spacing w:after="0"/>
        <w:jc w:val="left"/>
        <w:textAlignment w:val="auto"/>
        <w:rPr>
          <w:color w:val="000000"/>
          <w:szCs w:val="22"/>
        </w:rPr>
      </w:pPr>
      <w:r w:rsidRPr="00D032DE">
        <w:rPr>
          <w:color w:val="000000"/>
          <w:szCs w:val="22"/>
        </w:rPr>
        <w:t xml:space="preserve">Figure #+1: Gaussian noise obtained using the </w:t>
      </w:r>
      <w:r>
        <w:rPr>
          <w:color w:val="000000"/>
          <w:szCs w:val="22"/>
        </w:rPr>
        <w:t>LFSR_plus.v module using ISIM (top</w:t>
      </w:r>
      <w:r w:rsidRPr="00D032DE">
        <w:rPr>
          <w:color w:val="000000"/>
          <w:szCs w:val="22"/>
        </w:rPr>
        <w:t>); Histogram of the generated AWGN</w:t>
      </w:r>
      <w:r>
        <w:rPr>
          <w:color w:val="000000"/>
          <w:szCs w:val="22"/>
        </w:rPr>
        <w:t xml:space="preserve"> (bottom)</w:t>
      </w:r>
    </w:p>
    <w:p w14:paraId="54E6FE39" w14:textId="5844E7C2"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p>
    <w:p w14:paraId="7BDFD478" w14:textId="536985E1" w:rsidR="00D032DE" w:rsidRPr="00D032DE" w:rsidRDefault="00D032DE" w:rsidP="00D032DE">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Outputting the Gaussian noise to the DAC, yielded an unexpected histogram. While the signal generated seemed to be Gaussian, the histogram obtained by the Electronics Analyzer, under a voltage range of -1.35 - 1.65. With the distribution not completely Gaussian, led to recalculation of the SNR using the actual analog values of the AWGN signal. Figure #+2 illustrates the AWGN signal and the distribution of the AWGN signal</w:t>
      </w:r>
    </w:p>
    <w:p w14:paraId="3D1B8398" w14:textId="77777777" w:rsidR="00D032DE" w:rsidRDefault="00D032DE" w:rsidP="00D032DE"/>
    <w:p w14:paraId="3CB3A9A6" w14:textId="77777777" w:rsidR="00D032DE" w:rsidRDefault="00D032DE" w:rsidP="00D032DE"/>
    <w:p w14:paraId="53801015" w14:textId="421D9975" w:rsidR="00D032DE" w:rsidRPr="00972811" w:rsidRDefault="00D032DE" w:rsidP="00972811">
      <w:pPr>
        <w:widowControl/>
        <w:overflowPunct/>
        <w:autoSpaceDE/>
        <w:autoSpaceDN/>
        <w:adjustRightInd/>
        <w:spacing w:after="0"/>
        <w:jc w:val="left"/>
        <w:textAlignment w:val="auto"/>
        <w:rPr>
          <w:rFonts w:ascii="Calibri" w:hAnsi="Calibri"/>
          <w:color w:val="000000"/>
          <w:szCs w:val="22"/>
        </w:rPr>
      </w:pPr>
      <w:r w:rsidRPr="00D032DE">
        <w:rPr>
          <w:rFonts w:ascii="Calibri" w:hAnsi="Calibri"/>
          <w:color w:val="000000"/>
          <w:szCs w:val="22"/>
        </w:rPr>
        <w:t>Figure #+2: Gaussian noise obtained using the LFSR_plus.v module and converted in analog using the Pmod DA</w:t>
      </w:r>
      <w:r>
        <w:rPr>
          <w:rFonts w:ascii="Calibri" w:hAnsi="Calibri"/>
          <w:color w:val="000000"/>
          <w:szCs w:val="22"/>
        </w:rPr>
        <w:t xml:space="preserve">C </w:t>
      </w:r>
      <w:r w:rsidRPr="00D032DE">
        <w:rPr>
          <w:rFonts w:ascii="Calibri" w:hAnsi="Calibri"/>
          <w:color w:val="000000"/>
          <w:szCs w:val="22"/>
        </w:rPr>
        <w:t>(a); Histogram of the generated AWGN</w:t>
      </w:r>
    </w:p>
    <w:p w14:paraId="0D48160D" w14:textId="48E1D5C2" w:rsidR="001E39F7" w:rsidRDefault="001E5A88" w:rsidP="001E39F7">
      <w:pPr>
        <w:pStyle w:val="Heading3"/>
        <w:numPr>
          <w:ilvl w:val="0"/>
          <w:numId w:val="0"/>
        </w:numPr>
      </w:pPr>
      <w:bookmarkStart w:id="50" w:name="_Toc383898558"/>
      <w:r>
        <w:t>3.2.7</w:t>
      </w:r>
      <w:r w:rsidR="001E39F7">
        <w:tab/>
        <w:t>FEC-BPSK Demodulator: Carrier, Timing, Data Recovery &amp; Soft-decision Encoding</w:t>
      </w:r>
      <w:bookmarkEnd w:id="50"/>
    </w:p>
    <w:p w14:paraId="786C0BF2" w14:textId="790DA385" w:rsidR="004B4811" w:rsidRDefault="004B4811" w:rsidP="004B4811">
      <w:r>
        <w:t xml:space="preserve">The implementation of the Costas Loop in FPGA </w:t>
      </w:r>
      <w:r w:rsidR="00370A17">
        <w:t xml:space="preserve">consists </w:t>
      </w:r>
      <w:r w:rsidR="002A2404">
        <w:t>of a</w:t>
      </w:r>
      <w:r>
        <w:t xml:space="preserve"> direct translation of the Simulink Model </w:t>
      </w:r>
      <w:r w:rsidR="002A2404">
        <w:t>from</w:t>
      </w:r>
      <w:r>
        <w:t xml:space="preserve"> section 3.1.4.  In this section, the </w:t>
      </w:r>
      <w:r w:rsidR="00370A17">
        <w:t xml:space="preserve">Verilog implementation </w:t>
      </w:r>
      <w:r>
        <w:t xml:space="preserve">of the Costas Loop is considered.  It </w:t>
      </w:r>
      <w:r w:rsidR="002A2404">
        <w:t xml:space="preserve">uses a controller-datapath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r w:rsidRPr="002A2404">
        <w:rPr>
          <w:sz w:val="20"/>
        </w:rPr>
        <w:t>Costas_Loop.v</w:t>
      </w:r>
    </w:p>
    <w:p w14:paraId="763D8EEE" w14:textId="49A4C301" w:rsidR="00370A17" w:rsidRPr="002A2404" w:rsidRDefault="00370A17" w:rsidP="00370A17">
      <w:pPr>
        <w:pStyle w:val="ListParagraph"/>
        <w:numPr>
          <w:ilvl w:val="0"/>
          <w:numId w:val="32"/>
        </w:numPr>
        <w:rPr>
          <w:sz w:val="20"/>
        </w:rPr>
      </w:pPr>
      <w:r w:rsidRPr="002A2404">
        <w:rPr>
          <w:sz w:val="20"/>
        </w:rPr>
        <w:t>Clock.v</w:t>
      </w:r>
    </w:p>
    <w:p w14:paraId="733EC1FC" w14:textId="4E4A4CC5" w:rsidR="00370A17" w:rsidRPr="002A2404" w:rsidRDefault="00370A17" w:rsidP="00370A17">
      <w:pPr>
        <w:pStyle w:val="ListParagraph"/>
        <w:numPr>
          <w:ilvl w:val="0"/>
          <w:numId w:val="32"/>
        </w:numPr>
        <w:rPr>
          <w:sz w:val="20"/>
        </w:rPr>
      </w:pPr>
      <w:r w:rsidRPr="002A2404">
        <w:rPr>
          <w:sz w:val="20"/>
        </w:rPr>
        <w:t>CostasControl.v</w:t>
      </w:r>
    </w:p>
    <w:p w14:paraId="50D9CAEA" w14:textId="4D87AE5D" w:rsidR="00370A17" w:rsidRPr="002A2404" w:rsidRDefault="00370A17" w:rsidP="00370A17">
      <w:pPr>
        <w:pStyle w:val="ListParagraph"/>
        <w:numPr>
          <w:ilvl w:val="0"/>
          <w:numId w:val="32"/>
        </w:numPr>
        <w:rPr>
          <w:sz w:val="20"/>
        </w:rPr>
      </w:pPr>
      <w:r w:rsidRPr="002A2404">
        <w:rPr>
          <w:sz w:val="20"/>
        </w:rPr>
        <w:t>Multiply.v</w:t>
      </w:r>
    </w:p>
    <w:p w14:paraId="137012A3" w14:textId="48E7837D" w:rsidR="00370A17" w:rsidRPr="002A2404" w:rsidRDefault="00370A17" w:rsidP="00370A17">
      <w:pPr>
        <w:pStyle w:val="ListParagraph"/>
        <w:numPr>
          <w:ilvl w:val="0"/>
          <w:numId w:val="32"/>
        </w:numPr>
        <w:rPr>
          <w:sz w:val="20"/>
        </w:rPr>
      </w:pPr>
      <w:r w:rsidRPr="002A2404">
        <w:rPr>
          <w:sz w:val="20"/>
        </w:rPr>
        <w:t>ArmFilter.v</w:t>
      </w:r>
    </w:p>
    <w:p w14:paraId="6938F3A2" w14:textId="0D2D1949" w:rsidR="00370A17" w:rsidRPr="002A2404" w:rsidRDefault="00370A17" w:rsidP="00370A17">
      <w:pPr>
        <w:pStyle w:val="ListParagraph"/>
        <w:numPr>
          <w:ilvl w:val="0"/>
          <w:numId w:val="32"/>
        </w:numPr>
        <w:rPr>
          <w:sz w:val="20"/>
        </w:rPr>
      </w:pPr>
      <w:r w:rsidRPr="002A2404">
        <w:rPr>
          <w:sz w:val="20"/>
        </w:rPr>
        <w:t>PhaseDetector.v</w:t>
      </w:r>
    </w:p>
    <w:p w14:paraId="74AC32FD" w14:textId="162FC549" w:rsidR="00370A17" w:rsidRPr="002A2404" w:rsidRDefault="00370A17" w:rsidP="00370A17">
      <w:pPr>
        <w:pStyle w:val="ListParagraph"/>
        <w:numPr>
          <w:ilvl w:val="0"/>
          <w:numId w:val="32"/>
        </w:numPr>
        <w:rPr>
          <w:sz w:val="20"/>
        </w:rPr>
      </w:pPr>
      <w:r w:rsidRPr="002A2404">
        <w:rPr>
          <w:sz w:val="20"/>
        </w:rPr>
        <w:t>LoopFilter.v</w:t>
      </w:r>
    </w:p>
    <w:p w14:paraId="41B04B19" w14:textId="233DE629" w:rsidR="00370A17" w:rsidRPr="002A2404" w:rsidRDefault="00370A17" w:rsidP="00370A17">
      <w:pPr>
        <w:pStyle w:val="ListParagraph"/>
        <w:numPr>
          <w:ilvl w:val="0"/>
          <w:numId w:val="32"/>
        </w:numPr>
        <w:rPr>
          <w:sz w:val="20"/>
        </w:rPr>
      </w:pPr>
      <w:r w:rsidRPr="002A2404">
        <w:rPr>
          <w:sz w:val="20"/>
        </w:rPr>
        <w:t>NCO.v</w:t>
      </w:r>
    </w:p>
    <w:p w14:paraId="29A75E3E" w14:textId="77777777" w:rsidR="00370A17" w:rsidRDefault="00370A17" w:rsidP="004B4811"/>
    <w:p w14:paraId="7D681202" w14:textId="33305F6C" w:rsidR="002A2404" w:rsidRPr="002A2404" w:rsidRDefault="002A2404" w:rsidP="004B4811">
      <w:r>
        <w:rPr>
          <w:i/>
        </w:rPr>
        <w:t>Costas_Loop.v</w:t>
      </w:r>
      <w:r>
        <w:t xml:space="preserve"> is the top level wrapper, </w:t>
      </w:r>
      <w:r>
        <w:rPr>
          <w:i/>
        </w:rPr>
        <w:t>Clock.v</w:t>
      </w:r>
      <w:r>
        <w:t xml:space="preserve"> generates the 2 MHz sampling clock, and </w:t>
      </w:r>
      <w:r>
        <w:rPr>
          <w:i/>
        </w:rPr>
        <w:t>CostasControl.v</w:t>
      </w:r>
      <w:r>
        <w:t xml:space="preserve"> controls the enabling and disabling of modules.  The datapath consists of </w:t>
      </w:r>
      <w:r w:rsidRPr="002A2404">
        <w:rPr>
          <w:i/>
        </w:rPr>
        <w:t>Multiply</w:t>
      </w:r>
      <w:r>
        <w:rPr>
          <w:i/>
        </w:rPr>
        <w:t>.v</w:t>
      </w:r>
      <w:r>
        <w:t xml:space="preserve">, </w:t>
      </w:r>
      <w:r>
        <w:rPr>
          <w:i/>
        </w:rPr>
        <w:t>ArmFilter.v</w:t>
      </w:r>
      <w:r>
        <w:t xml:space="preserve">, </w:t>
      </w:r>
      <w:r>
        <w:rPr>
          <w:i/>
        </w:rPr>
        <w:t>PhaseDetector.v</w:t>
      </w:r>
      <w:r>
        <w:t xml:space="preserve">, </w:t>
      </w:r>
      <w:r>
        <w:rPr>
          <w:i/>
        </w:rPr>
        <w:t>LoopFilter</w:t>
      </w:r>
      <w:r>
        <w:t xml:space="preserve">.v and </w:t>
      </w:r>
      <w:r>
        <w:rPr>
          <w:i/>
        </w:rPr>
        <w:t>NCO.v</w:t>
      </w:r>
      <w:r>
        <w:t xml:space="preserve">.  </w:t>
      </w:r>
    </w:p>
    <w:p w14:paraId="5C3BCE59" w14:textId="5EFEFDE0" w:rsidR="002A2404" w:rsidRDefault="00972811" w:rsidP="004B4811">
      <w:pPr>
        <w:rPr>
          <w:b/>
        </w:rPr>
      </w:pPr>
      <w:r>
        <w:rPr>
          <w:b/>
        </w:rPr>
        <w:t>Early Late Gate Hardware Implementation</w:t>
      </w:r>
    </w:p>
    <w:p w14:paraId="0494E417" w14:textId="30CB103E" w:rsidR="00972811" w:rsidRDefault="00025574" w:rsidP="0036270F">
      <w:pPr>
        <w:jc w:val="center"/>
      </w:pPr>
      <w:r>
        <w:rPr>
          <w:noProof/>
        </w:rPr>
        <w:lastRenderedPageBreak/>
        <w:drawing>
          <wp:inline distT="0" distB="0" distL="0" distR="0" wp14:anchorId="793AECB7" wp14:editId="1FD169FD">
            <wp:extent cx="5943600" cy="2814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14955"/>
                    </a:xfrm>
                    <a:prstGeom prst="rect">
                      <a:avLst/>
                    </a:prstGeom>
                  </pic:spPr>
                </pic:pic>
              </a:graphicData>
            </a:graphic>
          </wp:inline>
        </w:drawing>
      </w:r>
    </w:p>
    <w:p w14:paraId="3FDBD2A5" w14:textId="147FF4CB" w:rsidR="00025574" w:rsidRPr="00025574" w:rsidRDefault="00025574" w:rsidP="00025574">
      <w:pPr>
        <w:jc w:val="center"/>
        <w:rPr>
          <w:color w:val="000000"/>
          <w:szCs w:val="22"/>
        </w:rPr>
      </w:pPr>
      <w:r w:rsidRPr="00025574">
        <w:rPr>
          <w:color w:val="000000"/>
          <w:szCs w:val="22"/>
        </w:rPr>
        <w:t>Figure #-1: Early Late Gate block diagram in Verilog</w:t>
      </w:r>
    </w:p>
    <w:p w14:paraId="2B714561" w14:textId="3F0903C4" w:rsidR="00025574" w:rsidRPr="00AE4941" w:rsidRDefault="00025574" w:rsidP="00AE4941">
      <w:pPr>
        <w:widowControl/>
        <w:overflowPunct/>
        <w:autoSpaceDE/>
        <w:autoSpaceDN/>
        <w:adjustRightInd/>
        <w:spacing w:after="0"/>
        <w:jc w:val="left"/>
        <w:textAlignment w:val="auto"/>
        <w:rPr>
          <w:color w:val="000000"/>
          <w:szCs w:val="22"/>
        </w:rPr>
      </w:pPr>
      <w:r w:rsidRPr="00025574">
        <w:rPr>
          <w:color w:val="000000"/>
          <w:szCs w:val="22"/>
        </w:rPr>
        <w:t>After demodulating the BPSK signal, the NRZ signal is recovered from the Early Late Timing Recovery Circuit. The implementation of the timing recovery circuit is achieved in a similar manner as the one in Simulink</w:t>
      </w:r>
      <w:r w:rsidR="000F269B">
        <w:rPr>
          <w:color w:val="000000"/>
          <w:szCs w:val="22"/>
        </w:rPr>
        <w:t xml:space="preserve"> and can be summarized in by Figure #-1</w:t>
      </w:r>
      <w:r w:rsidRPr="00025574">
        <w:rPr>
          <w:color w:val="000000"/>
          <w:szCs w:val="22"/>
        </w:rPr>
        <w:t>. Two branches are implemented to recover the clock, a Late branch and an Early branch to recover the clock</w:t>
      </w:r>
      <w:r w:rsidR="000F269B">
        <w:rPr>
          <w:color w:val="000000"/>
          <w:szCs w:val="22"/>
        </w:rPr>
        <w:t xml:space="preserve"> by subtracting the energy accumulated over a period of time</w:t>
      </w:r>
      <w:r w:rsidRPr="00025574">
        <w:rPr>
          <w:color w:val="000000"/>
          <w:szCs w:val="22"/>
        </w:rPr>
        <w:t>.</w:t>
      </w:r>
      <w:r w:rsidR="000F269B">
        <w:rPr>
          <w:color w:val="000000"/>
          <w:szCs w:val="22"/>
        </w:rPr>
        <w:t>T</w:t>
      </w:r>
      <w:r w:rsidRPr="00025574">
        <w:rPr>
          <w:color w:val="000000"/>
          <w:szCs w:val="22"/>
        </w:rPr>
        <w:t xml:space="preserve">he modules used in the Early Late gate module, all of the modules are implemented to have the same function as the Simulink model. The integrator module </w:t>
      </w:r>
      <w:r w:rsidRPr="00025574">
        <w:rPr>
          <w:i/>
          <w:iCs/>
          <w:color w:val="000000"/>
          <w:szCs w:val="22"/>
        </w:rPr>
        <w:t>integrator.v</w:t>
      </w:r>
      <w:r>
        <w:rPr>
          <w:color w:val="000000"/>
          <w:szCs w:val="22"/>
        </w:rPr>
        <w:t xml:space="preserve"> is coded as a</w:t>
      </w:r>
      <w:r w:rsidRPr="00025574">
        <w:rPr>
          <w:color w:val="000000"/>
          <w:szCs w:val="22"/>
        </w:rPr>
        <w:t xml:space="preserve">n accumulator </w:t>
      </w:r>
      <w:r w:rsidRPr="000D4CAB">
        <w:rPr>
          <w:color w:val="000000"/>
          <w:szCs w:val="22"/>
        </w:rPr>
        <w:t xml:space="preserve">operating at the 2 MHz, which is sampled by the positive edge of </w:t>
      </w:r>
      <w:r w:rsidRPr="000D4CAB">
        <w:rPr>
          <w:i/>
          <w:iCs/>
          <w:color w:val="000000"/>
          <w:szCs w:val="22"/>
        </w:rPr>
        <w:t>clk</w:t>
      </w:r>
      <w:r w:rsidRPr="000D4CAB">
        <w:rPr>
          <w:color w:val="000000"/>
          <w:szCs w:val="22"/>
        </w:rPr>
        <w:t xml:space="preserve">. The integrator module will then accumulate the demod signal and "dump" its value at the positive edge of the </w:t>
      </w:r>
      <w:r w:rsidRPr="000D4CAB">
        <w:rPr>
          <w:i/>
          <w:iCs/>
          <w:color w:val="000000"/>
          <w:szCs w:val="22"/>
        </w:rPr>
        <w:t>clk_out</w:t>
      </w:r>
      <w:r w:rsidRPr="000D4CAB">
        <w:rPr>
          <w:color w:val="000000"/>
          <w:szCs w:val="22"/>
        </w:rPr>
        <w:t xml:space="preserve"> signal or the delayed version of the </w:t>
      </w:r>
      <w:r w:rsidRPr="000D4CAB">
        <w:rPr>
          <w:i/>
          <w:iCs/>
          <w:color w:val="000000"/>
          <w:szCs w:val="22"/>
        </w:rPr>
        <w:t>clk_out</w:t>
      </w:r>
      <w:r w:rsidRPr="000D4CAB">
        <w:rPr>
          <w:color w:val="000000"/>
          <w:szCs w:val="22"/>
        </w:rPr>
        <w:t xml:space="preserve"> signal in the case of the Late branch. Figure # shows the output of the integrate module</w:t>
      </w:r>
      <w:r w:rsidR="00AE4941" w:rsidRPr="000D4CAB">
        <w:rPr>
          <w:color w:val="000000"/>
          <w:szCs w:val="22"/>
        </w:rPr>
        <w:t>. ISIM and Matlab were used to illustrate the designed outcomes of the demodulator for the following figures</w:t>
      </w:r>
      <w:r w:rsidRPr="000D4CAB">
        <w:rPr>
          <w:color w:val="000000"/>
          <w:szCs w:val="22"/>
        </w:rPr>
        <w:t xml:space="preserve">. At the AbsValue modules, the absolute value of the input signal is taken and using the </w:t>
      </w:r>
      <w:r w:rsidRPr="000D4CAB">
        <w:rPr>
          <w:i/>
          <w:iCs/>
          <w:color w:val="000000"/>
          <w:szCs w:val="22"/>
        </w:rPr>
        <w:t>clk_out</w:t>
      </w:r>
      <w:r w:rsidRPr="000D4CAB">
        <w:rPr>
          <w:color w:val="000000"/>
          <w:szCs w:val="22"/>
        </w:rPr>
        <w:t xml:space="preserve"> signal is sampled at a rate of 1200 Hz</w:t>
      </w:r>
      <w:r w:rsidR="000F269B" w:rsidRPr="000D4CAB">
        <w:rPr>
          <w:color w:val="000000"/>
          <w:szCs w:val="22"/>
        </w:rPr>
        <w:t xml:space="preserve"> (which inherently samples &amp; holds the value)</w:t>
      </w:r>
      <w:r w:rsidRPr="000D4CAB">
        <w:rPr>
          <w:color w:val="000000"/>
          <w:szCs w:val="22"/>
        </w:rPr>
        <w:t xml:space="preserve"> and can be observed in Figure #+1. In the SUMMER block, the Late branch is subtracted from the Early branch and then drives the PID controller. The PID controller is designed using the digital IIR filter with no more than three coefficients for the three parameters</w:t>
      </w:r>
      <m:oMath>
        <m:r>
          <w:rPr>
            <w:rFonts w:ascii="Cambria Math" w:hAnsi="Cambria Math"/>
            <w:color w:val="000000"/>
            <w:szCs w:val="22"/>
          </w:rPr>
          <m:t xml:space="preserve">x </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  </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  </m:t>
        </m:r>
        <m:r>
          <w:rPr>
            <w:rFonts w:ascii="Cambria Math" w:hAnsi="Cambria Math"/>
            <w:color w:val="000000"/>
            <w:szCs w:val="22"/>
          </w:rPr>
          <m:t>y</m:t>
        </m:r>
        <m:r>
          <m:rPr>
            <m:sty m:val="p"/>
          </m:rPr>
          <w:rPr>
            <w:rFonts w:ascii="Cambria Math" w:hAnsi="Cambria Math"/>
            <w:color w:val="000000"/>
            <w:szCs w:val="22"/>
          </w:rPr>
          <m:t>[</m:t>
        </m:r>
        <m:r>
          <w:rPr>
            <w:rFonts w:ascii="Cambria Math" w:hAnsi="Cambria Math"/>
            <w:color w:val="000000"/>
            <w:szCs w:val="22"/>
          </w:rPr>
          <m:t>n</m:t>
        </m:r>
        <m:r>
          <m:rPr>
            <m:sty m:val="p"/>
          </m:rPr>
          <w:rPr>
            <w:rFonts w:ascii="Cambria Math" w:hAnsi="Cambria Math"/>
            <w:color w:val="000000"/>
            <w:szCs w:val="22"/>
          </w:rPr>
          <m:t>-1]</m:t>
        </m:r>
      </m:oMath>
      <w:r w:rsidRPr="000D4CAB">
        <w:rPr>
          <w:color w:val="000000"/>
          <w:szCs w:val="22"/>
        </w:rPr>
        <w:t>. With the difference equation shown in Eq. # the coefficients were obtained and shown in Table #. As for the output of the PID filter, Figure #+2 shows those results.</w:t>
      </w:r>
      <w:r w:rsidR="000F269B" w:rsidRPr="000D4CAB">
        <w:rPr>
          <w:color w:val="000000"/>
          <w:szCs w:val="22"/>
        </w:rPr>
        <w:t xml:space="preserve"> Being a closed loop system, the controller needs to always adjust for the output clock, this is the explanation for the error signal going up and down in Figure #+1.</w:t>
      </w:r>
    </w:p>
    <w:p w14:paraId="7D0FDF1E" w14:textId="77777777" w:rsidR="00025574" w:rsidRDefault="00025574" w:rsidP="00025574">
      <w:pPr>
        <w:jc w:val="left"/>
        <w:rPr>
          <w:rFonts w:ascii="Calibri" w:hAnsi="Calibri"/>
          <w:noProof/>
          <w:color w:val="000000"/>
          <w:szCs w:val="22"/>
        </w:rPr>
      </w:pPr>
    </w:p>
    <w:p w14:paraId="520D57F2" w14:textId="77777777" w:rsidR="000D4CAB" w:rsidRDefault="000D4CAB" w:rsidP="0036270F">
      <w:pPr>
        <w:jc w:val="center"/>
        <w:rPr>
          <w:rFonts w:ascii="Calibri" w:hAnsi="Calibri"/>
          <w:noProof/>
          <w:color w:val="000000"/>
          <w:szCs w:val="22"/>
        </w:rPr>
      </w:pPr>
    </w:p>
    <w:p w14:paraId="5AB68977" w14:textId="1DD49773" w:rsidR="00025574" w:rsidRPr="00025574" w:rsidRDefault="000D4CAB" w:rsidP="002C1177">
      <w:pPr>
        <w:jc w:val="center"/>
        <w:rPr>
          <w:rFonts w:ascii="Calibri" w:hAnsi="Calibri"/>
          <w:noProof/>
          <w:color w:val="000000"/>
          <w:szCs w:val="22"/>
        </w:rPr>
      </w:pPr>
      <w:r w:rsidRPr="000D4CAB">
        <w:rPr>
          <w:rFonts w:ascii="Calibri" w:hAnsi="Calibri"/>
          <w:noProof/>
          <w:color w:val="000000"/>
          <w:szCs w:val="22"/>
        </w:rPr>
        <w:lastRenderedPageBreak/>
        <w:drawing>
          <wp:inline distT="0" distB="0" distL="0" distR="0" wp14:anchorId="455AAA45" wp14:editId="59188C8B">
            <wp:extent cx="2724150" cy="1429192"/>
            <wp:effectExtent l="0" t="0" r="0" b="0"/>
            <wp:docPr id="50" name="Picture 50" descr="C:\Users\Cedric\Documents\SD.git\trunk\Documents\Design Document\Early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Documents\Design Document\Early_branch_int_fig.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7650" r="7371"/>
                    <a:stretch/>
                  </pic:blipFill>
                  <pic:spPr bwMode="auto">
                    <a:xfrm>
                      <a:off x="0" y="0"/>
                      <a:ext cx="2733371" cy="1434029"/>
                    </a:xfrm>
                    <a:prstGeom prst="rect">
                      <a:avLst/>
                    </a:prstGeom>
                    <a:noFill/>
                    <a:ln>
                      <a:noFill/>
                    </a:ln>
                    <a:extLst>
                      <a:ext uri="{53640926-AAD7-44D8-BBD7-CCE9431645EC}">
                        <a14:shadowObscured xmlns:a14="http://schemas.microsoft.com/office/drawing/2010/main"/>
                      </a:ext>
                    </a:extLst>
                  </pic:spPr>
                </pic:pic>
              </a:graphicData>
            </a:graphic>
          </wp:inline>
        </w:drawing>
      </w:r>
      <w:r w:rsidRPr="000D4CAB">
        <w:rPr>
          <w:rFonts w:ascii="Calibri" w:hAnsi="Calibri"/>
          <w:noProof/>
          <w:color w:val="000000"/>
          <w:szCs w:val="22"/>
        </w:rPr>
        <w:t xml:space="preserve"> </w:t>
      </w:r>
      <w:r w:rsidRPr="000D4CAB">
        <w:rPr>
          <w:rFonts w:ascii="Calibri" w:hAnsi="Calibri"/>
          <w:noProof/>
          <w:color w:val="000000"/>
          <w:szCs w:val="22"/>
        </w:rPr>
        <w:drawing>
          <wp:inline distT="0" distB="0" distL="0" distR="0" wp14:anchorId="03F26A54" wp14:editId="11C700C5">
            <wp:extent cx="2777356" cy="1414737"/>
            <wp:effectExtent l="0" t="0" r="4445" b="0"/>
            <wp:docPr id="51" name="Picture 51" descr="C:\Users\Cedric\Documents\SD.git\trunk\Documents\Design Document\Late_branch_in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dric\Documents\SD.git\trunk\Documents\Design Document\Late_branch_int_fig.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7453" r="5023"/>
                    <a:stretch/>
                  </pic:blipFill>
                  <pic:spPr bwMode="auto">
                    <a:xfrm>
                      <a:off x="0" y="0"/>
                      <a:ext cx="2790813" cy="1421592"/>
                    </a:xfrm>
                    <a:prstGeom prst="rect">
                      <a:avLst/>
                    </a:prstGeom>
                    <a:noFill/>
                    <a:ln>
                      <a:noFill/>
                    </a:ln>
                    <a:extLst>
                      <a:ext uri="{53640926-AAD7-44D8-BBD7-CCE9431645EC}">
                        <a14:shadowObscured xmlns:a14="http://schemas.microsoft.com/office/drawing/2010/main"/>
                      </a:ext>
                    </a:extLst>
                  </pic:spPr>
                </pic:pic>
              </a:graphicData>
            </a:graphic>
          </wp:inline>
        </w:drawing>
      </w:r>
    </w:p>
    <w:p w14:paraId="589A3D39" w14:textId="75603217" w:rsidR="003A1850" w:rsidRPr="000D4CAB" w:rsidRDefault="00025574" w:rsidP="000F269B">
      <w:pPr>
        <w:jc w:val="center"/>
        <w:rPr>
          <w:color w:val="000000"/>
          <w:szCs w:val="22"/>
        </w:rPr>
      </w:pPr>
      <w:r w:rsidRPr="000D4CAB">
        <w:rPr>
          <w:color w:val="000000"/>
          <w:szCs w:val="22"/>
        </w:rPr>
        <w:t>Figure #: Early and Late integrator output</w:t>
      </w:r>
      <w:r w:rsidR="00AE4941" w:rsidRPr="000D4CAB">
        <w:rPr>
          <w:color w:val="000000"/>
          <w:szCs w:val="22"/>
        </w:rPr>
        <w:t xml:space="preserve"> (obtained using Matlab and ISIM)</w:t>
      </w:r>
    </w:p>
    <w:p w14:paraId="386B7FA5" w14:textId="5CCFA414" w:rsidR="003A1850" w:rsidRDefault="00AE4941" w:rsidP="0036270F">
      <w:pPr>
        <w:jc w:val="center"/>
        <w:rPr>
          <w:rFonts w:ascii="Calibri" w:hAnsi="Calibri"/>
          <w:noProof/>
          <w:color w:val="000000"/>
          <w:szCs w:val="22"/>
        </w:rPr>
      </w:pPr>
      <w:r>
        <w:rPr>
          <w:rFonts w:ascii="Calibri" w:hAnsi="Calibri"/>
          <w:noProof/>
          <w:color w:val="000000"/>
          <w:szCs w:val="22"/>
        </w:rPr>
        <w:drawing>
          <wp:inline distT="0" distB="0" distL="0" distR="0" wp14:anchorId="24D66BC2" wp14:editId="50F0B8CF">
            <wp:extent cx="2337758" cy="1221209"/>
            <wp:effectExtent l="0" t="0" r="5715" b="0"/>
            <wp:docPr id="44" name="Picture 44" descr="C:\Users\Cedric\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dric\AppData\Local\Temp\msohtmlclip1\02\clip_image001.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8532" t="656" r="6137"/>
                    <a:stretch/>
                  </pic:blipFill>
                  <pic:spPr bwMode="auto">
                    <a:xfrm>
                      <a:off x="0" y="0"/>
                      <a:ext cx="2348679" cy="1226914"/>
                    </a:xfrm>
                    <a:prstGeom prst="rect">
                      <a:avLst/>
                    </a:prstGeom>
                    <a:noFill/>
                    <a:ln>
                      <a:noFill/>
                    </a:ln>
                    <a:extLst>
                      <a:ext uri="{53640926-AAD7-44D8-BBD7-CCE9431645EC}">
                        <a14:shadowObscured xmlns:a14="http://schemas.microsoft.com/office/drawing/2010/main"/>
                      </a:ext>
                    </a:extLst>
                  </pic:spPr>
                </pic:pic>
              </a:graphicData>
            </a:graphic>
          </wp:inline>
        </w:drawing>
      </w:r>
      <w:r w:rsidR="003A1850">
        <w:rPr>
          <w:rFonts w:ascii="Calibri" w:hAnsi="Calibri"/>
          <w:noProof/>
          <w:color w:val="000000"/>
          <w:szCs w:val="22"/>
        </w:rPr>
        <w:drawing>
          <wp:inline distT="0" distB="0" distL="0" distR="0" wp14:anchorId="64AE2EE9" wp14:editId="094A9529">
            <wp:extent cx="2363638" cy="1220584"/>
            <wp:effectExtent l="0" t="0" r="0" b="0"/>
            <wp:docPr id="43" name="Picture 43" descr="C:\Users\Cedric\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dric\AppData\Local\Temp\msohtmlclip1\02\clip_image002.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6861" r="6577"/>
                    <a:stretch/>
                  </pic:blipFill>
                  <pic:spPr bwMode="auto">
                    <a:xfrm>
                      <a:off x="0" y="0"/>
                      <a:ext cx="2374669" cy="1226281"/>
                    </a:xfrm>
                    <a:prstGeom prst="rect">
                      <a:avLst/>
                    </a:prstGeom>
                    <a:noFill/>
                    <a:ln>
                      <a:noFill/>
                    </a:ln>
                    <a:extLst>
                      <a:ext uri="{53640926-AAD7-44D8-BBD7-CCE9431645EC}">
                        <a14:shadowObscured xmlns:a14="http://schemas.microsoft.com/office/drawing/2010/main"/>
                      </a:ext>
                    </a:extLst>
                  </pic:spPr>
                </pic:pic>
              </a:graphicData>
            </a:graphic>
          </wp:inline>
        </w:drawing>
      </w:r>
    </w:p>
    <w:p w14:paraId="73CAC977" w14:textId="7071EB11"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Figure #+1: Early branch and the Late Branch after the sample &amp; hold and absolute value</w:t>
      </w:r>
      <w:r w:rsidR="00AE4941" w:rsidRPr="000D4CAB">
        <w:rPr>
          <w:color w:val="000000"/>
          <w:szCs w:val="22"/>
        </w:rPr>
        <w:t xml:space="preserve"> (obtained using Matlab and ISIM)</w:t>
      </w:r>
    </w:p>
    <w:p w14:paraId="6DA89E3B" w14:textId="77777777" w:rsidR="000F269B" w:rsidRPr="000D4CAB" w:rsidRDefault="000F269B" w:rsidP="003A1850">
      <w:pPr>
        <w:widowControl/>
        <w:overflowPunct/>
        <w:autoSpaceDE/>
        <w:autoSpaceDN/>
        <w:adjustRightInd/>
        <w:spacing w:after="0"/>
        <w:jc w:val="center"/>
        <w:textAlignment w:val="auto"/>
        <w:rPr>
          <w:color w:val="000000"/>
          <w:szCs w:val="22"/>
        </w:rPr>
      </w:pPr>
    </w:p>
    <w:p w14:paraId="2FE9140D" w14:textId="78CB21C2" w:rsidR="003A1850" w:rsidRPr="000D4CAB" w:rsidRDefault="003A1850" w:rsidP="000F269B">
      <w:pPr>
        <w:widowControl/>
        <w:overflowPunct/>
        <w:autoSpaceDE/>
        <w:autoSpaceDN/>
        <w:adjustRightInd/>
        <w:spacing w:after="0"/>
        <w:jc w:val="center"/>
        <w:textAlignment w:val="auto"/>
        <w:rPr>
          <w:color w:val="000000"/>
          <w:szCs w:val="22"/>
        </w:rPr>
      </w:pPr>
      <m:oMath>
        <m:r>
          <w:rPr>
            <w:rFonts w:ascii="Cambria Math" w:hAnsi="Cambria Math"/>
            <w:color w:val="000000"/>
            <w:szCs w:val="22"/>
          </w:rPr>
          <m:t>y</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m:t>
        </m:r>
        <m:r>
          <w:rPr>
            <w:rFonts w:ascii="Cambria Math" w:hAnsi="Cambria Math"/>
            <w:color w:val="000000"/>
            <w:szCs w:val="22"/>
          </w:rPr>
          <m:t>a</m:t>
        </m:r>
        <m:r>
          <m:rPr>
            <m:sty m:val="p"/>
          </m:rPr>
          <w:rPr>
            <w:rFonts w:ascii="Cambria Math" w:hAnsi="Cambria Math"/>
            <w:color w:val="000000"/>
            <w:szCs w:val="22"/>
          </w:rPr>
          <m:t>∙</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e>
        </m:d>
        <m:r>
          <m:rPr>
            <m:sty m:val="p"/>
          </m:rPr>
          <w:rPr>
            <w:rFonts w:ascii="Cambria Math" w:hAnsi="Cambria Math"/>
            <w:color w:val="000000"/>
            <w:szCs w:val="22"/>
          </w:rPr>
          <m:t>+</m:t>
        </m:r>
        <m:r>
          <w:rPr>
            <w:rFonts w:ascii="Cambria Math" w:hAnsi="Cambria Math"/>
            <w:color w:val="000000"/>
            <w:szCs w:val="22"/>
          </w:rPr>
          <m:t>b</m:t>
        </m:r>
        <m:r>
          <m:rPr>
            <m:sty m:val="p"/>
          </m:rPr>
          <w:rPr>
            <w:rFonts w:ascii="Cambria Math" w:hAnsi="Cambria Math"/>
            <w:color w:val="000000"/>
            <w:szCs w:val="22"/>
          </w:rPr>
          <m:t>∙</m:t>
        </m:r>
        <m:r>
          <w:rPr>
            <w:rFonts w:ascii="Cambria Math" w:hAnsi="Cambria Math"/>
            <w:color w:val="000000"/>
            <w:szCs w:val="22"/>
          </w:rPr>
          <m:t>x</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m:t>
        </m:r>
        <m:r>
          <w:rPr>
            <w:rFonts w:ascii="Cambria Math" w:hAnsi="Cambria Math"/>
            <w:color w:val="000000"/>
            <w:szCs w:val="22"/>
          </w:rPr>
          <m:t>c</m:t>
        </m:r>
        <m:r>
          <m:rPr>
            <m:sty m:val="p"/>
          </m:rPr>
          <w:rPr>
            <w:rFonts w:ascii="Cambria Math" w:hAnsi="Cambria Math"/>
            <w:color w:val="000000"/>
            <w:szCs w:val="22"/>
          </w:rPr>
          <m:t>∙</m:t>
        </m:r>
        <m:r>
          <w:rPr>
            <w:rFonts w:ascii="Cambria Math" w:hAnsi="Cambria Math"/>
            <w:color w:val="000000"/>
            <w:szCs w:val="22"/>
          </w:rPr>
          <m:t>y</m:t>
        </m:r>
        <m:d>
          <m:dPr>
            <m:begChr m:val="["/>
            <m:endChr m:val="]"/>
            <m:ctrlPr>
              <w:rPr>
                <w:rFonts w:ascii="Cambria Math" w:hAnsi="Cambria Math"/>
                <w:color w:val="000000"/>
                <w:szCs w:val="22"/>
              </w:rPr>
            </m:ctrlPr>
          </m:dPr>
          <m:e>
            <m:r>
              <w:rPr>
                <w:rFonts w:ascii="Cambria Math" w:hAnsi="Cambria Math"/>
                <w:color w:val="000000"/>
                <w:szCs w:val="22"/>
              </w:rPr>
              <m:t>n</m:t>
            </m:r>
            <m:r>
              <m:rPr>
                <m:sty m:val="p"/>
              </m:rPr>
              <w:rPr>
                <w:rFonts w:ascii="Cambria Math" w:hAnsi="Cambria Math"/>
                <w:color w:val="000000"/>
                <w:szCs w:val="22"/>
              </w:rPr>
              <m:t>-1</m:t>
            </m:r>
          </m:e>
        </m:d>
        <m:r>
          <m:rPr>
            <m:sty m:val="p"/>
          </m:rPr>
          <w:rPr>
            <w:rFonts w:ascii="Cambria Math" w:hAnsi="Cambria Math"/>
            <w:color w:val="000000"/>
            <w:szCs w:val="22"/>
          </w:rPr>
          <m:t>  </m:t>
        </m:r>
      </m:oMath>
      <w:r w:rsidRPr="000D4CAB">
        <w:rPr>
          <w:color w:val="000000"/>
          <w:szCs w:val="22"/>
        </w:rPr>
        <w:t>(#)</w:t>
      </w:r>
    </w:p>
    <w:p w14:paraId="23DB1813" w14:textId="77777777" w:rsidR="000F269B" w:rsidRPr="000D4CAB" w:rsidRDefault="000F269B" w:rsidP="000F269B">
      <w:pPr>
        <w:widowControl/>
        <w:overflowPunct/>
        <w:autoSpaceDE/>
        <w:autoSpaceDN/>
        <w:adjustRightInd/>
        <w:spacing w:after="0"/>
        <w:jc w:val="center"/>
        <w:textAlignment w:val="auto"/>
        <w:rPr>
          <w:color w:val="000000"/>
          <w:szCs w:val="22"/>
        </w:rPr>
      </w:pPr>
    </w:p>
    <w:p w14:paraId="1F46D4C3" w14:textId="77777777"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 </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960"/>
        <w:gridCol w:w="1031"/>
      </w:tblGrid>
      <w:tr w:rsidR="003A1850" w:rsidRPr="000D4CAB" w14:paraId="7555B7F2" w14:textId="77777777" w:rsidTr="003A1850">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5D031F"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4DA4A3"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b</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B1DC1A"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c</w:t>
            </w:r>
          </w:p>
        </w:tc>
      </w:tr>
      <w:tr w:rsidR="003A1850" w:rsidRPr="000D4CAB" w14:paraId="1746FB6B" w14:textId="77777777" w:rsidTr="003A1850">
        <w:trPr>
          <w:jc w:val="center"/>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7EAB55"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1/15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7FD5CA"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1/15</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96E3D" w14:textId="77777777" w:rsidR="003A1850" w:rsidRPr="000D4CAB" w:rsidRDefault="003A1850" w:rsidP="003A1850">
            <w:pPr>
              <w:widowControl/>
              <w:overflowPunct/>
              <w:autoSpaceDE/>
              <w:autoSpaceDN/>
              <w:adjustRightInd/>
              <w:spacing w:after="0"/>
              <w:jc w:val="center"/>
              <w:textAlignment w:val="auto"/>
              <w:rPr>
                <w:szCs w:val="22"/>
              </w:rPr>
            </w:pPr>
            <w:r w:rsidRPr="000D4CAB">
              <w:rPr>
                <w:szCs w:val="22"/>
              </w:rPr>
              <w:t>1</w:t>
            </w:r>
          </w:p>
        </w:tc>
      </w:tr>
    </w:tbl>
    <w:p w14:paraId="192808DF" w14:textId="77777777"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Table #: Filter coefficients for Eq. #</w:t>
      </w:r>
    </w:p>
    <w:p w14:paraId="10920ECC" w14:textId="77777777" w:rsidR="002C1177" w:rsidRDefault="002C1177" w:rsidP="0036270F">
      <w:pPr>
        <w:jc w:val="center"/>
        <w:rPr>
          <w:noProof/>
        </w:rPr>
      </w:pPr>
    </w:p>
    <w:p w14:paraId="103E3F26" w14:textId="00ABB8E5" w:rsidR="003A1850" w:rsidRDefault="002C1177" w:rsidP="0036270F">
      <w:pPr>
        <w:jc w:val="center"/>
        <w:rPr>
          <w:noProof/>
        </w:rPr>
      </w:pPr>
      <w:r w:rsidRPr="002C1177">
        <w:rPr>
          <w:noProof/>
        </w:rPr>
        <w:drawing>
          <wp:inline distT="0" distB="0" distL="0" distR="0" wp14:anchorId="00C554BB" wp14:editId="0E027D6A">
            <wp:extent cx="5057775" cy="2648950"/>
            <wp:effectExtent l="0" t="0" r="0" b="0"/>
            <wp:docPr id="53" name="Picture 53" descr="C:\Users\Cedric\Documents\SD.git\trunk\Documents\Design Document\PID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dric\Documents\SD.git\trunk\Documents\Design Document\PID_error.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7373" r="7502"/>
                    <a:stretch/>
                  </pic:blipFill>
                  <pic:spPr bwMode="auto">
                    <a:xfrm>
                      <a:off x="0" y="0"/>
                      <a:ext cx="5059435"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0B19121C" w14:textId="09D9EEDB"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lastRenderedPageBreak/>
        <w:t xml:space="preserve">Figure #+2: </w:t>
      </w:r>
      <w:r w:rsidR="00AE4941" w:rsidRPr="000D4CAB">
        <w:rPr>
          <w:color w:val="000000"/>
          <w:szCs w:val="22"/>
        </w:rPr>
        <w:t>PID output, regulating the error signal to drive the NCO module (obtained using Matlab and ISIM)</w:t>
      </w:r>
    </w:p>
    <w:p w14:paraId="5BD86767" w14:textId="77777777" w:rsidR="003A1850" w:rsidRPr="000D4CAB" w:rsidRDefault="003A1850" w:rsidP="003A1850">
      <w:pPr>
        <w:widowControl/>
        <w:overflowPunct/>
        <w:autoSpaceDE/>
        <w:autoSpaceDN/>
        <w:adjustRightInd/>
        <w:spacing w:after="0"/>
        <w:jc w:val="left"/>
        <w:textAlignment w:val="auto"/>
        <w:rPr>
          <w:color w:val="000000"/>
          <w:szCs w:val="22"/>
        </w:rPr>
      </w:pPr>
      <w:r w:rsidRPr="000D4CAB">
        <w:rPr>
          <w:color w:val="000000"/>
          <w:szCs w:val="22"/>
        </w:rPr>
        <w:t> </w:t>
      </w:r>
    </w:p>
    <w:p w14:paraId="1803D335" w14:textId="13717B9D" w:rsidR="003A1850" w:rsidRPr="000D4CAB" w:rsidRDefault="003A1850" w:rsidP="003A1850">
      <w:pPr>
        <w:widowControl/>
        <w:overflowPunct/>
        <w:autoSpaceDE/>
        <w:autoSpaceDN/>
        <w:adjustRightInd/>
        <w:spacing w:after="0"/>
        <w:jc w:val="left"/>
        <w:textAlignment w:val="auto"/>
        <w:rPr>
          <w:color w:val="000000"/>
          <w:szCs w:val="22"/>
        </w:rPr>
      </w:pPr>
      <w:r w:rsidRPr="000D4CAB">
        <w:rPr>
          <w:color w:val="000000"/>
          <w:szCs w:val="22"/>
        </w:rPr>
        <w:t xml:space="preserve">The last component of the Early Late Gate is the NCO, which is used to "drive" the clock signal and completing the loop with the other elements. The adjusted error coming from the PID is the input of the port p_inc (the Phase Increment ) of the DDS Compiler which is a sub-module to the NCO_ELG module. The phase increment port is similar to the </w:t>
      </w:r>
      <w:r w:rsidRPr="000D4CAB">
        <w:rPr>
          <w:i/>
          <w:iCs/>
          <w:color w:val="000000"/>
          <w:szCs w:val="22"/>
        </w:rPr>
        <w:t>phase in</w:t>
      </w:r>
      <w:r w:rsidRPr="000D4CAB">
        <w:rPr>
          <w:color w:val="000000"/>
          <w:szCs w:val="22"/>
        </w:rPr>
        <w:t xml:space="preserve"> (input port) port in the Simulink block. The p_inc port is defined as a 32 bit signal, the p_inc is connected to the PID error and the quiescent frequency which is equal to 2400 Hz is converted into bits using Eq #-? And is found to be equal to:</w:t>
      </w:r>
    </w:p>
    <w:p w14:paraId="03A00085" w14:textId="77777777" w:rsidR="00AE4941" w:rsidRPr="000D4CAB" w:rsidRDefault="00AE4941" w:rsidP="003A1850">
      <w:pPr>
        <w:widowControl/>
        <w:overflowPunct/>
        <w:autoSpaceDE/>
        <w:autoSpaceDN/>
        <w:adjustRightInd/>
        <w:spacing w:after="0"/>
        <w:jc w:val="left"/>
        <w:textAlignment w:val="auto"/>
        <w:rPr>
          <w:color w:val="000000"/>
          <w:szCs w:val="22"/>
        </w:rPr>
      </w:pPr>
    </w:p>
    <w:p w14:paraId="65CA443C" w14:textId="77777777" w:rsidR="003A1850" w:rsidRPr="000D4CAB" w:rsidRDefault="003A1850" w:rsidP="003A1850">
      <w:pPr>
        <w:widowControl/>
        <w:overflowPunct/>
        <w:autoSpaceDE/>
        <w:autoSpaceDN/>
        <w:adjustRightInd/>
        <w:spacing w:after="0"/>
        <w:jc w:val="center"/>
        <w:textAlignment w:val="auto"/>
        <w:rPr>
          <w:color w:val="000000"/>
          <w:szCs w:val="22"/>
        </w:rPr>
      </w:pPr>
      <w:r w:rsidRPr="000D4CAB">
        <w:rPr>
          <w:color w:val="000000"/>
          <w:szCs w:val="22"/>
        </w:rPr>
        <w:t>p_inc = 2576980 (#+1)</w:t>
      </w:r>
    </w:p>
    <w:p w14:paraId="43F6982A" w14:textId="77777777" w:rsidR="00AE4941" w:rsidRPr="000D4CAB" w:rsidRDefault="00AE4941" w:rsidP="003A1850">
      <w:pPr>
        <w:widowControl/>
        <w:overflowPunct/>
        <w:autoSpaceDE/>
        <w:autoSpaceDN/>
        <w:adjustRightInd/>
        <w:spacing w:after="0"/>
        <w:jc w:val="center"/>
        <w:textAlignment w:val="auto"/>
        <w:rPr>
          <w:color w:val="000000"/>
          <w:szCs w:val="22"/>
        </w:rPr>
      </w:pPr>
    </w:p>
    <w:p w14:paraId="2957AEBC" w14:textId="3848B8FB" w:rsidR="003A1850" w:rsidRDefault="003A1850" w:rsidP="000D4CAB">
      <w:pPr>
        <w:widowControl/>
        <w:overflowPunct/>
        <w:autoSpaceDE/>
        <w:autoSpaceDN/>
        <w:adjustRightInd/>
        <w:spacing w:after="0"/>
        <w:jc w:val="left"/>
        <w:textAlignment w:val="auto"/>
        <w:rPr>
          <w:color w:val="000000"/>
          <w:szCs w:val="22"/>
        </w:rPr>
      </w:pPr>
      <w:r w:rsidRPr="000D4CAB">
        <w:rPr>
          <w:color w:val="000000"/>
          <w:szCs w:val="22"/>
        </w:rPr>
        <w:t>The output signal</w:t>
      </w:r>
      <w:r w:rsidR="00AE4941" w:rsidRPr="000D4CAB">
        <w:rPr>
          <w:color w:val="000000"/>
          <w:szCs w:val="22"/>
        </w:rPr>
        <w:t xml:space="preserve"> is</w:t>
      </w:r>
      <w:r w:rsidRPr="000D4CAB">
        <w:rPr>
          <w:color w:val="000000"/>
          <w:szCs w:val="22"/>
        </w:rPr>
        <w:t xml:space="preserve"> defined to be eight bits and is sent to the BangBangController which </w:t>
      </w:r>
      <w:r w:rsidR="00AE4941" w:rsidRPr="000D4CAB">
        <w:rPr>
          <w:color w:val="000000"/>
          <w:szCs w:val="22"/>
        </w:rPr>
        <w:t>an on-off controller outputs</w:t>
      </w:r>
      <w:r w:rsidRPr="000D4CAB">
        <w:rPr>
          <w:color w:val="000000"/>
          <w:szCs w:val="22"/>
        </w:rPr>
        <w:t xml:space="preserve"> a zero for any input less than zero and a one </w:t>
      </w:r>
      <w:r w:rsidR="00AE4941" w:rsidRPr="000D4CAB">
        <w:rPr>
          <w:color w:val="000000"/>
          <w:szCs w:val="22"/>
        </w:rPr>
        <w:t>for</w:t>
      </w:r>
      <w:r w:rsidRPr="000D4CAB">
        <w:rPr>
          <w:color w:val="000000"/>
          <w:szCs w:val="22"/>
        </w:rPr>
        <w:t xml:space="preserve"> any input greater than zero. From this set-up, the clock is expected to be extracted and provide the modules at the Early and Late branch a data clock, finally the outpu</w:t>
      </w:r>
      <w:r w:rsidR="000D4CAB">
        <w:rPr>
          <w:color w:val="000000"/>
          <w:szCs w:val="22"/>
        </w:rPr>
        <w:t>t clock is shown in Figure #+3.</w:t>
      </w:r>
    </w:p>
    <w:p w14:paraId="58ED364C" w14:textId="77777777" w:rsidR="000D4CAB" w:rsidRPr="000D4CAB" w:rsidRDefault="000D4CAB" w:rsidP="000D4CAB">
      <w:pPr>
        <w:widowControl/>
        <w:overflowPunct/>
        <w:autoSpaceDE/>
        <w:autoSpaceDN/>
        <w:adjustRightInd/>
        <w:spacing w:after="0"/>
        <w:jc w:val="left"/>
        <w:textAlignment w:val="auto"/>
        <w:rPr>
          <w:color w:val="000000"/>
          <w:szCs w:val="22"/>
        </w:rPr>
      </w:pPr>
    </w:p>
    <w:p w14:paraId="0D490AAF" w14:textId="0AA66DED" w:rsidR="003A1850" w:rsidRDefault="000D4CAB" w:rsidP="0036270F">
      <w:pPr>
        <w:jc w:val="center"/>
      </w:pPr>
      <w:r w:rsidRPr="000D4CAB">
        <w:rPr>
          <w:noProof/>
        </w:rPr>
        <w:drawing>
          <wp:inline distT="0" distB="0" distL="0" distR="0" wp14:anchorId="02CD4BA7" wp14:editId="11098A54">
            <wp:extent cx="5200650" cy="2648952"/>
            <wp:effectExtent l="0" t="0" r="0" b="0"/>
            <wp:docPr id="48" name="Picture 48" descr="C:\Users\Cedric\Documents\SD.git\trunk\Documents\Design Document\clk_out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Documents\Design Document\clk_out_fig.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572" r="5899"/>
                    <a:stretch/>
                  </pic:blipFill>
                  <pic:spPr bwMode="auto">
                    <a:xfrm>
                      <a:off x="0" y="0"/>
                      <a:ext cx="5202351"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228E69EA" w14:textId="5CE906BA" w:rsidR="003A1850" w:rsidRPr="000D4CAB" w:rsidRDefault="003A1850" w:rsidP="003A1850">
      <w:pPr>
        <w:jc w:val="center"/>
        <w:rPr>
          <w:color w:val="000000"/>
          <w:szCs w:val="22"/>
        </w:rPr>
      </w:pPr>
      <w:r w:rsidRPr="000D4CAB">
        <w:rPr>
          <w:color w:val="000000"/>
          <w:szCs w:val="22"/>
        </w:rPr>
        <w:t>Figure #+3: Recovered clock from the Early Late Gate</w:t>
      </w:r>
      <w:r w:rsidR="00AE4941" w:rsidRPr="000D4CAB">
        <w:rPr>
          <w:color w:val="000000"/>
          <w:szCs w:val="22"/>
        </w:rPr>
        <w:t xml:space="preserve"> (obtained using Matlab and ISIM)</w:t>
      </w:r>
    </w:p>
    <w:p w14:paraId="1C6A551F" w14:textId="42305246" w:rsidR="003A1850" w:rsidRPr="003A1850" w:rsidRDefault="003A1850" w:rsidP="003A1850">
      <w:pPr>
        <w:widowControl/>
        <w:overflowPunct/>
        <w:autoSpaceDE/>
        <w:autoSpaceDN/>
        <w:adjustRightInd/>
        <w:spacing w:after="0"/>
        <w:jc w:val="left"/>
        <w:textAlignment w:val="auto"/>
        <w:rPr>
          <w:rFonts w:ascii="Calibri" w:hAnsi="Calibri"/>
          <w:color w:val="000000"/>
          <w:szCs w:val="22"/>
        </w:rPr>
      </w:pPr>
    </w:p>
    <w:p w14:paraId="19D59255" w14:textId="39431C6A" w:rsidR="003A1850" w:rsidRDefault="0036270F" w:rsidP="0036270F">
      <w:pPr>
        <w:jc w:val="center"/>
      </w:pPr>
      <w:r>
        <w:rPr>
          <w:noProof/>
        </w:rPr>
        <w:drawing>
          <wp:inline distT="0" distB="0" distL="0" distR="0" wp14:anchorId="5EA5DB28" wp14:editId="1BD586C5">
            <wp:extent cx="3790950" cy="2143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0950" cy="2143125"/>
                    </a:xfrm>
                    <a:prstGeom prst="rect">
                      <a:avLst/>
                    </a:prstGeom>
                  </pic:spPr>
                </pic:pic>
              </a:graphicData>
            </a:graphic>
          </wp:inline>
        </w:drawing>
      </w:r>
    </w:p>
    <w:p w14:paraId="6AF3267E" w14:textId="7BB00E14" w:rsidR="0036270F" w:rsidRPr="000D4CAB" w:rsidRDefault="0036270F" w:rsidP="0036270F">
      <w:pPr>
        <w:widowControl/>
        <w:overflowPunct/>
        <w:autoSpaceDE/>
        <w:autoSpaceDN/>
        <w:adjustRightInd/>
        <w:spacing w:after="0"/>
        <w:jc w:val="center"/>
        <w:textAlignment w:val="auto"/>
        <w:rPr>
          <w:color w:val="000000"/>
          <w:szCs w:val="22"/>
        </w:rPr>
      </w:pPr>
      <w:r w:rsidRPr="000D4CAB">
        <w:rPr>
          <w:color w:val="000000"/>
          <w:szCs w:val="22"/>
        </w:rPr>
        <w:lastRenderedPageBreak/>
        <w:t>Figure #+4: Recovered clock with demodulated data from the Costas Loop</w:t>
      </w:r>
      <w:r w:rsidR="00AE4941" w:rsidRPr="000D4CAB">
        <w:rPr>
          <w:color w:val="000000"/>
          <w:szCs w:val="22"/>
        </w:rPr>
        <w:t xml:space="preserve"> (obtained using Matlab and ISIM)</w:t>
      </w:r>
    </w:p>
    <w:p w14:paraId="000FBB31" w14:textId="77777777" w:rsidR="0036270F" w:rsidRPr="000D4CAB" w:rsidRDefault="0036270F" w:rsidP="0036270F">
      <w:pPr>
        <w:widowControl/>
        <w:overflowPunct/>
        <w:autoSpaceDE/>
        <w:autoSpaceDN/>
        <w:adjustRightInd/>
        <w:spacing w:after="0"/>
        <w:jc w:val="center"/>
        <w:textAlignment w:val="auto"/>
        <w:rPr>
          <w:color w:val="000000"/>
          <w:szCs w:val="22"/>
        </w:rPr>
      </w:pPr>
    </w:p>
    <w:p w14:paraId="699FE2FE" w14:textId="58C18776" w:rsidR="0036270F" w:rsidRPr="000D4CAB" w:rsidRDefault="0036270F" w:rsidP="0036270F">
      <w:pPr>
        <w:widowControl/>
        <w:overflowPunct/>
        <w:autoSpaceDE/>
        <w:autoSpaceDN/>
        <w:adjustRightInd/>
        <w:spacing w:after="0"/>
        <w:jc w:val="left"/>
        <w:textAlignment w:val="auto"/>
        <w:rPr>
          <w:color w:val="000000"/>
          <w:szCs w:val="22"/>
        </w:rPr>
      </w:pPr>
      <w:r w:rsidRPr="000D4CAB">
        <w:rPr>
          <w:color w:val="000000"/>
          <w:szCs w:val="22"/>
        </w:rPr>
        <w:t>Figure #+4 shows the recovered clock juxtaposed to the demodulated data from the Costas Loop. The rings encircle the data transition, from the red transition, the clock and the demodulated signal are not synchronized and as time progresses, and the clock signal becomes synchronized to the demodulated data.</w:t>
      </w:r>
    </w:p>
    <w:p w14:paraId="2CAD1069" w14:textId="77777777" w:rsidR="00035C90" w:rsidRPr="000D4CAB" w:rsidRDefault="00035C90" w:rsidP="0036270F">
      <w:pPr>
        <w:widowControl/>
        <w:overflowPunct/>
        <w:autoSpaceDE/>
        <w:autoSpaceDN/>
        <w:adjustRightInd/>
        <w:spacing w:after="0"/>
        <w:jc w:val="left"/>
        <w:textAlignment w:val="auto"/>
        <w:rPr>
          <w:color w:val="000000"/>
          <w:szCs w:val="22"/>
        </w:rPr>
      </w:pPr>
    </w:p>
    <w:p w14:paraId="59C6A96D" w14:textId="1722CA06" w:rsidR="00AE4941" w:rsidRPr="000D4CAB" w:rsidRDefault="00035C90" w:rsidP="0036270F">
      <w:pPr>
        <w:widowControl/>
        <w:overflowPunct/>
        <w:autoSpaceDE/>
        <w:autoSpaceDN/>
        <w:adjustRightInd/>
        <w:spacing w:after="0"/>
        <w:jc w:val="left"/>
        <w:textAlignment w:val="auto"/>
        <w:rPr>
          <w:color w:val="000000"/>
          <w:szCs w:val="22"/>
        </w:rPr>
      </w:pPr>
      <w:r w:rsidRPr="000D4CAB">
        <w:rPr>
          <w:color w:val="000000"/>
          <w:szCs w:val="22"/>
        </w:rPr>
        <w:t xml:space="preserve">Completely decoding the signal implies using the clock signal shown in Figure #+3, this clock signal is used for calculating the energy of the demodulated signal (from Costas Loop) and doing a hard-decision on whether the demodulated contains a bit 1 or a bit 0, this decision is essentially done within the  </w:t>
      </w:r>
      <w:r w:rsidRPr="000D4CAB">
        <w:rPr>
          <w:i/>
          <w:color w:val="000000"/>
          <w:szCs w:val="22"/>
        </w:rPr>
        <w:t>LookUpTable.v</w:t>
      </w:r>
      <w:r w:rsidRPr="000D4CAB">
        <w:rPr>
          <w:color w:val="000000"/>
          <w:szCs w:val="22"/>
        </w:rPr>
        <w:t xml:space="preserve"> module.</w:t>
      </w:r>
    </w:p>
    <w:p w14:paraId="33BDF687" w14:textId="77777777" w:rsidR="002C1177" w:rsidRDefault="002C1177" w:rsidP="000D4CAB">
      <w:pPr>
        <w:widowControl/>
        <w:overflowPunct/>
        <w:autoSpaceDE/>
        <w:autoSpaceDN/>
        <w:adjustRightInd/>
        <w:spacing w:after="0"/>
        <w:jc w:val="center"/>
        <w:textAlignment w:val="auto"/>
        <w:rPr>
          <w:rFonts w:ascii="Calibri" w:hAnsi="Calibri"/>
          <w:noProof/>
          <w:color w:val="000000"/>
          <w:szCs w:val="22"/>
        </w:rPr>
      </w:pPr>
    </w:p>
    <w:p w14:paraId="7BF9BF7E" w14:textId="1251AF41" w:rsidR="00035C90" w:rsidRDefault="002C1177" w:rsidP="000D4CAB">
      <w:pPr>
        <w:widowControl/>
        <w:overflowPunct/>
        <w:autoSpaceDE/>
        <w:autoSpaceDN/>
        <w:adjustRightInd/>
        <w:spacing w:after="0"/>
        <w:jc w:val="center"/>
        <w:textAlignment w:val="auto"/>
        <w:rPr>
          <w:rFonts w:ascii="Calibri" w:hAnsi="Calibri"/>
          <w:color w:val="000000"/>
          <w:szCs w:val="22"/>
        </w:rPr>
      </w:pPr>
      <w:r w:rsidRPr="002C1177">
        <w:rPr>
          <w:rFonts w:ascii="Calibri" w:hAnsi="Calibri"/>
          <w:noProof/>
          <w:color w:val="000000"/>
          <w:szCs w:val="22"/>
        </w:rPr>
        <w:drawing>
          <wp:inline distT="0" distB="0" distL="0" distR="0" wp14:anchorId="5D63C779" wp14:editId="7D976300">
            <wp:extent cx="5114925" cy="2648950"/>
            <wp:effectExtent l="0" t="0" r="0" b="0"/>
            <wp:docPr id="52" name="Picture 52" descr="C:\Users\Cedric\Documents\SD.git\trunk\Documents\Design Document\demod_data_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dric\Documents\SD.git\trunk\Documents\Design Document\demod_data_sim.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7214" r="6701"/>
                    <a:stretch/>
                  </pic:blipFill>
                  <pic:spPr bwMode="auto">
                    <a:xfrm>
                      <a:off x="0" y="0"/>
                      <a:ext cx="5116602" cy="2649819"/>
                    </a:xfrm>
                    <a:prstGeom prst="rect">
                      <a:avLst/>
                    </a:prstGeom>
                    <a:noFill/>
                    <a:ln>
                      <a:noFill/>
                    </a:ln>
                    <a:extLst>
                      <a:ext uri="{53640926-AAD7-44D8-BBD7-CCE9431645EC}">
                        <a14:shadowObscured xmlns:a14="http://schemas.microsoft.com/office/drawing/2010/main"/>
                      </a:ext>
                    </a:extLst>
                  </pic:spPr>
                </pic:pic>
              </a:graphicData>
            </a:graphic>
          </wp:inline>
        </w:drawing>
      </w:r>
    </w:p>
    <w:p w14:paraId="4F327054" w14:textId="1EDDCC75" w:rsidR="00035C90" w:rsidRPr="000D4CAB" w:rsidRDefault="00035C90" w:rsidP="00035C90">
      <w:pPr>
        <w:widowControl/>
        <w:overflowPunct/>
        <w:autoSpaceDE/>
        <w:autoSpaceDN/>
        <w:adjustRightInd/>
        <w:spacing w:after="0"/>
        <w:jc w:val="center"/>
        <w:textAlignment w:val="auto"/>
        <w:rPr>
          <w:color w:val="000000"/>
          <w:szCs w:val="22"/>
        </w:rPr>
      </w:pPr>
      <w:r w:rsidRPr="000D4CAB">
        <w:rPr>
          <w:color w:val="000000"/>
          <w:szCs w:val="22"/>
        </w:rPr>
        <w:t xml:space="preserve">Figure #+5: Decoded NRZ </w:t>
      </w:r>
      <w:r w:rsidR="001353B1" w:rsidRPr="000D4CAB">
        <w:rPr>
          <w:color w:val="000000"/>
          <w:szCs w:val="22"/>
        </w:rPr>
        <w:t>juxtaposed to the</w:t>
      </w:r>
      <w:r w:rsidRPr="000D4CAB">
        <w:rPr>
          <w:color w:val="000000"/>
          <w:szCs w:val="22"/>
        </w:rPr>
        <w:t xml:space="preserve"> demodulated data from the Costas Loop (obtained using Matlab and ISIM)</w:t>
      </w:r>
    </w:p>
    <w:p w14:paraId="065B69E2" w14:textId="77777777" w:rsidR="00035C90" w:rsidRPr="000D4CAB" w:rsidRDefault="00035C90" w:rsidP="0036270F">
      <w:pPr>
        <w:widowControl/>
        <w:overflowPunct/>
        <w:autoSpaceDE/>
        <w:autoSpaceDN/>
        <w:adjustRightInd/>
        <w:spacing w:after="0"/>
        <w:jc w:val="left"/>
        <w:textAlignment w:val="auto"/>
        <w:rPr>
          <w:color w:val="000000"/>
          <w:szCs w:val="22"/>
        </w:rPr>
      </w:pPr>
    </w:p>
    <w:p w14:paraId="355E97CF" w14:textId="2A760754" w:rsidR="00AE4941" w:rsidRPr="000D4CAB" w:rsidRDefault="00AE4941" w:rsidP="0036270F">
      <w:pPr>
        <w:widowControl/>
        <w:overflowPunct/>
        <w:autoSpaceDE/>
        <w:autoSpaceDN/>
        <w:adjustRightInd/>
        <w:spacing w:after="0"/>
        <w:jc w:val="left"/>
        <w:textAlignment w:val="auto"/>
        <w:rPr>
          <w:color w:val="000000"/>
          <w:szCs w:val="22"/>
        </w:rPr>
      </w:pPr>
      <w:r w:rsidRPr="000D4CAB">
        <w:rPr>
          <w:color w:val="000000"/>
          <w:szCs w:val="22"/>
        </w:rPr>
        <w:t>Within the DUT, the same output can be expected from the modules of the Early Late Gate, using the Electronics Explorer each desired outputs can be recovered and observed, the following figures illustrate the results of timing recovery within the DUT.</w:t>
      </w:r>
      <w:r w:rsidR="00035C90" w:rsidRPr="000D4CAB">
        <w:rPr>
          <w:color w:val="000000"/>
          <w:szCs w:val="22"/>
        </w:rPr>
        <w:t xml:space="preserve"> Figure #+6 shows the error signal of the Early Late, from Figure #+6 we observe that the </w:t>
      </w:r>
      <w:r w:rsidR="001353B1" w:rsidRPr="000D4CAB">
        <w:rPr>
          <w:color w:val="000000"/>
          <w:szCs w:val="22"/>
        </w:rPr>
        <w:t>simulated error does indeed match with actual error in the DUT. Finally, Figure #+7 juxtaposes the demodulated data from the Costas Loop to the recovered NRZ signal. As it can be observed the signals are the same only a delay is present between the two.</w:t>
      </w:r>
    </w:p>
    <w:p w14:paraId="796161B9" w14:textId="77777777" w:rsidR="001353B1" w:rsidRPr="000D4CAB" w:rsidRDefault="001353B1" w:rsidP="0036270F">
      <w:pPr>
        <w:widowControl/>
        <w:overflowPunct/>
        <w:autoSpaceDE/>
        <w:autoSpaceDN/>
        <w:adjustRightInd/>
        <w:spacing w:after="0"/>
        <w:jc w:val="left"/>
        <w:textAlignment w:val="auto"/>
        <w:rPr>
          <w:color w:val="000000"/>
          <w:szCs w:val="22"/>
        </w:rPr>
      </w:pPr>
    </w:p>
    <w:p w14:paraId="30153C75" w14:textId="7B71E723" w:rsidR="001353B1" w:rsidRPr="000D4CAB" w:rsidRDefault="001353B1" w:rsidP="001353B1">
      <w:pPr>
        <w:widowControl/>
        <w:overflowPunct/>
        <w:autoSpaceDE/>
        <w:autoSpaceDN/>
        <w:adjustRightInd/>
        <w:spacing w:after="0"/>
        <w:jc w:val="center"/>
        <w:textAlignment w:val="auto"/>
        <w:rPr>
          <w:color w:val="000000"/>
          <w:szCs w:val="22"/>
        </w:rPr>
      </w:pPr>
    </w:p>
    <w:p w14:paraId="0192D77C" w14:textId="0E09C652" w:rsidR="001353B1" w:rsidRPr="000D4CAB" w:rsidRDefault="001353B1" w:rsidP="001353B1">
      <w:pPr>
        <w:widowControl/>
        <w:overflowPunct/>
        <w:autoSpaceDE/>
        <w:autoSpaceDN/>
        <w:adjustRightInd/>
        <w:spacing w:after="0"/>
        <w:jc w:val="center"/>
        <w:textAlignment w:val="auto"/>
        <w:rPr>
          <w:color w:val="000000"/>
          <w:szCs w:val="22"/>
        </w:rPr>
      </w:pPr>
      <w:r w:rsidRPr="000D4CAB">
        <w:rPr>
          <w:color w:val="000000"/>
          <w:szCs w:val="22"/>
        </w:rPr>
        <w:t>Figure #+6: Error signal adjusted by PID controller of the Early Late Gate (obtained from the DUT using the Electronics Explorer)</w:t>
      </w:r>
    </w:p>
    <w:p w14:paraId="059F7857" w14:textId="77777777" w:rsidR="001353B1" w:rsidRPr="000D4CAB" w:rsidRDefault="001353B1" w:rsidP="001353B1">
      <w:pPr>
        <w:widowControl/>
        <w:overflowPunct/>
        <w:autoSpaceDE/>
        <w:autoSpaceDN/>
        <w:adjustRightInd/>
        <w:spacing w:after="0"/>
        <w:jc w:val="center"/>
        <w:textAlignment w:val="auto"/>
        <w:rPr>
          <w:color w:val="000000"/>
          <w:szCs w:val="22"/>
        </w:rPr>
      </w:pPr>
    </w:p>
    <w:p w14:paraId="4CDA046F" w14:textId="44D874C3" w:rsidR="001353B1" w:rsidRPr="000D4CAB" w:rsidRDefault="001353B1" w:rsidP="001353B1">
      <w:pPr>
        <w:widowControl/>
        <w:overflowPunct/>
        <w:autoSpaceDE/>
        <w:autoSpaceDN/>
        <w:adjustRightInd/>
        <w:spacing w:after="0"/>
        <w:jc w:val="center"/>
        <w:textAlignment w:val="auto"/>
        <w:rPr>
          <w:color w:val="000000"/>
          <w:szCs w:val="22"/>
        </w:rPr>
      </w:pPr>
      <w:r w:rsidRPr="000D4CAB">
        <w:rPr>
          <w:color w:val="000000"/>
          <w:szCs w:val="22"/>
        </w:rPr>
        <w:t>Figure #+7: Decoded NRZ with demodulated data juxtaposed to demodulated data of the Costas Loop (obtained from the DUT using the Electronics Explorer)</w:t>
      </w:r>
    </w:p>
    <w:p w14:paraId="3B008BBB" w14:textId="7DA43568" w:rsidR="001E39F7" w:rsidRDefault="001E5A88" w:rsidP="001E39F7">
      <w:pPr>
        <w:pStyle w:val="Heading3"/>
        <w:numPr>
          <w:ilvl w:val="0"/>
          <w:numId w:val="0"/>
        </w:numPr>
      </w:pPr>
      <w:bookmarkStart w:id="51" w:name="_Toc383898559"/>
      <w:r>
        <w:lastRenderedPageBreak/>
        <w:t>3.2.8</w:t>
      </w:r>
      <w:r w:rsidR="001E39F7">
        <w:tab/>
        <w:t>Forward Error Correction: Soft-decision Viterbi Decoding</w:t>
      </w:r>
      <w:bookmarkEnd w:id="51"/>
    </w:p>
    <w:p w14:paraId="775407A2" w14:textId="28B5170B" w:rsidR="008051DE" w:rsidRDefault="008051DE" w:rsidP="008051DE">
      <w:pPr>
        <w:pStyle w:val="Heading1"/>
        <w:numPr>
          <w:ilvl w:val="0"/>
          <w:numId w:val="27"/>
        </w:numPr>
        <w:textAlignment w:val="auto"/>
      </w:pPr>
      <w:bookmarkStart w:id="52" w:name="_Ref49498656"/>
      <w:bookmarkStart w:id="53" w:name="_Ref49480367"/>
      <w:bookmarkStart w:id="54" w:name="_Toc383898560"/>
      <w:r>
        <w:t>EVALUATION</w:t>
      </w:r>
      <w:bookmarkEnd w:id="52"/>
      <w:bookmarkEnd w:id="53"/>
      <w:r>
        <w:t xml:space="preserve"> (Brandon)</w:t>
      </w:r>
      <w:bookmarkEnd w:id="54"/>
    </w:p>
    <w:p w14:paraId="42FC17AA" w14:textId="77777777" w:rsidR="00B95E1A" w:rsidRPr="00B95E1A" w:rsidRDefault="00B95E1A" w:rsidP="00B95E1A">
      <w:pPr>
        <w:widowControl/>
        <w:overflowPunct/>
        <w:autoSpaceDE/>
        <w:autoSpaceDN/>
        <w:adjustRightInd/>
        <w:spacing w:after="0"/>
        <w:jc w:val="left"/>
        <w:textAlignment w:val="auto"/>
        <w:rPr>
          <w:color w:val="000000"/>
          <w:szCs w:val="22"/>
        </w:rPr>
      </w:pPr>
      <w:r w:rsidRPr="00B95E1A">
        <w:rPr>
          <w:color w:val="000000"/>
          <w:szCs w:val="22"/>
        </w:rPr>
        <w:t>The modem abides to the amateur radio satellites requirements of transmitting at a rate of 1200 bps to ground stations using BPSK modulation. The modem maintains the required specification of transmitting signals with a carrier wave of 4800 Hz. The modulated signal is obtained using the Xilinx DDS Compiler which enhances the DSP capacities of the modem. Figure # illustrates the output BPSK signal using an analog oscilloscope. This signal contains repeated bits of 0 - 1.</w:t>
      </w:r>
    </w:p>
    <w:p w14:paraId="5C24B2DE" w14:textId="77777777" w:rsidR="00B95E1A" w:rsidRPr="00B95E1A" w:rsidRDefault="00B95E1A" w:rsidP="00B95E1A">
      <w:pPr>
        <w:widowControl/>
        <w:overflowPunct/>
        <w:autoSpaceDE/>
        <w:autoSpaceDN/>
        <w:adjustRightInd/>
        <w:spacing w:after="0"/>
        <w:jc w:val="left"/>
        <w:textAlignment w:val="auto"/>
        <w:rPr>
          <w:color w:val="000000"/>
          <w:szCs w:val="22"/>
        </w:rPr>
      </w:pPr>
      <w:r w:rsidRPr="00B95E1A">
        <w:rPr>
          <w:color w:val="000000"/>
          <w:szCs w:val="22"/>
        </w:rPr>
        <w:t> </w:t>
      </w:r>
    </w:p>
    <w:p w14:paraId="30C944DF" w14:textId="77777777" w:rsidR="00B95E1A" w:rsidRDefault="00B95E1A" w:rsidP="00B95E1A">
      <w:pPr>
        <w:widowControl/>
        <w:overflowPunct/>
        <w:autoSpaceDE/>
        <w:autoSpaceDN/>
        <w:adjustRightInd/>
        <w:spacing w:after="0"/>
        <w:jc w:val="left"/>
        <w:textAlignment w:val="auto"/>
        <w:rPr>
          <w:noProof/>
          <w:color w:val="000000"/>
          <w:szCs w:val="22"/>
        </w:rPr>
      </w:pPr>
    </w:p>
    <w:p w14:paraId="06EECDE3" w14:textId="6947FAA9" w:rsidR="00B95E1A" w:rsidRPr="00B95E1A" w:rsidRDefault="00B95E1A" w:rsidP="00B95E1A">
      <w:pPr>
        <w:widowControl/>
        <w:overflowPunct/>
        <w:autoSpaceDE/>
        <w:autoSpaceDN/>
        <w:adjustRightInd/>
        <w:spacing w:after="0"/>
        <w:jc w:val="center"/>
        <w:textAlignment w:val="auto"/>
        <w:rPr>
          <w:color w:val="000000"/>
          <w:szCs w:val="22"/>
        </w:rPr>
      </w:pPr>
      <w:r w:rsidRPr="00B95E1A">
        <w:rPr>
          <w:noProof/>
          <w:color w:val="000000"/>
          <w:szCs w:val="22"/>
        </w:rPr>
        <w:drawing>
          <wp:inline distT="0" distB="0" distL="0" distR="0" wp14:anchorId="2717F17C" wp14:editId="404BA36C">
            <wp:extent cx="3362325" cy="2762250"/>
            <wp:effectExtent l="0" t="0" r="9525" b="0"/>
            <wp:docPr id="45" name="Picture 45"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
                    <pic:cNvPicPr>
                      <a:picLocks noChangeAspect="1" noChangeArrowheads="1"/>
                    </pic:cNvPicPr>
                  </pic:nvPicPr>
                  <pic:blipFill rotWithShape="1">
                    <a:blip r:embed="rId62">
                      <a:extLst>
                        <a:ext uri="{28A0092B-C50C-407E-A947-70E740481C1C}">
                          <a14:useLocalDpi xmlns:a14="http://schemas.microsoft.com/office/drawing/2010/main" val="0"/>
                        </a:ext>
                      </a:extLst>
                    </a:blip>
                    <a:srcRect l="12153" t="17129" r="26561" b="15741"/>
                    <a:stretch/>
                  </pic:blipFill>
                  <pic:spPr bwMode="auto">
                    <a:xfrm>
                      <a:off x="0" y="0"/>
                      <a:ext cx="3362325"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125D2BC6" w14:textId="77777777" w:rsidR="00B95E1A" w:rsidRPr="00B95E1A" w:rsidRDefault="00B95E1A" w:rsidP="00B95E1A">
      <w:pPr>
        <w:widowControl/>
        <w:overflowPunct/>
        <w:autoSpaceDE/>
        <w:autoSpaceDN/>
        <w:adjustRightInd/>
        <w:spacing w:after="0"/>
        <w:jc w:val="left"/>
        <w:textAlignment w:val="auto"/>
        <w:rPr>
          <w:color w:val="000000"/>
          <w:szCs w:val="22"/>
        </w:rPr>
      </w:pPr>
      <w:r w:rsidRPr="00B95E1A">
        <w:rPr>
          <w:color w:val="000000"/>
          <w:szCs w:val="22"/>
        </w:rPr>
        <w:t>Figure #: Modulated BPSK signal out of the modem</w:t>
      </w:r>
    </w:p>
    <w:p w14:paraId="1B650826" w14:textId="77777777" w:rsidR="00B95E1A" w:rsidRPr="00B95E1A" w:rsidRDefault="00B95E1A" w:rsidP="00B95E1A">
      <w:pPr>
        <w:widowControl/>
        <w:overflowPunct/>
        <w:autoSpaceDE/>
        <w:autoSpaceDN/>
        <w:adjustRightInd/>
        <w:spacing w:after="0"/>
        <w:jc w:val="left"/>
        <w:textAlignment w:val="auto"/>
        <w:rPr>
          <w:color w:val="000000"/>
          <w:szCs w:val="22"/>
        </w:rPr>
      </w:pPr>
      <w:r w:rsidRPr="00B95E1A">
        <w:rPr>
          <w:color w:val="000000"/>
          <w:szCs w:val="22"/>
        </w:rPr>
        <w:t> </w:t>
      </w:r>
    </w:p>
    <w:p w14:paraId="0DF65CA5" w14:textId="4C34F49B" w:rsidR="00B95E1A" w:rsidRPr="00B95E1A" w:rsidRDefault="00B95E1A" w:rsidP="00B95E1A">
      <w:pPr>
        <w:widowControl/>
        <w:overflowPunct/>
        <w:autoSpaceDE/>
        <w:autoSpaceDN/>
        <w:adjustRightInd/>
        <w:spacing w:after="0"/>
        <w:jc w:val="left"/>
        <w:textAlignment w:val="auto"/>
        <w:rPr>
          <w:color w:val="000000"/>
          <w:szCs w:val="22"/>
        </w:rPr>
      </w:pPr>
      <w:r w:rsidRPr="00B95E1A">
        <w:rPr>
          <w:color w:val="000000"/>
          <w:szCs w:val="22"/>
        </w:rPr>
        <w:t>The received BPSK signal at the receiver station is demodulated coherently with the modem's Costas Loop and is juxtap</w:t>
      </w:r>
      <w:r>
        <w:rPr>
          <w:color w:val="000000"/>
          <w:szCs w:val="22"/>
        </w:rPr>
        <w:t>osed to its modulated signal in</w:t>
      </w:r>
      <w:r w:rsidRPr="00B95E1A">
        <w:rPr>
          <w:color w:val="000000"/>
          <w:szCs w:val="22"/>
        </w:rPr>
        <w:t xml:space="preserve"> Figure #, a delay is picked up by the timing recovery circuit due to its integrators. The demodulated data is done using a second order type one Costas Loop, which means that the modem is able to track and a constant frequency change of </w:t>
      </w:r>
      <m:oMath>
        <m:r>
          <m:rPr>
            <m:sty m:val="p"/>
          </m:rPr>
          <w:rPr>
            <w:rFonts w:ascii="Cambria Math" w:hAnsi="Cambria Math"/>
            <w:color w:val="000000"/>
            <w:szCs w:val="22"/>
          </w:rPr>
          <m:t>±200 </m:t>
        </m:r>
        <m:r>
          <w:rPr>
            <w:rFonts w:ascii="Cambria Math" w:hAnsi="Cambria Math"/>
            <w:color w:val="000000"/>
            <w:szCs w:val="22"/>
          </w:rPr>
          <m:t>Hz</m:t>
        </m:r>
      </m:oMath>
      <w:r w:rsidRPr="00B95E1A">
        <w:rPr>
          <w:color w:val="000000"/>
          <w:szCs w:val="22"/>
        </w:rPr>
        <w:t xml:space="preserve"> from its center frequency of 4800 Hz. While the Costas Loop can safely track frequency offsets, it is unable to adjust to an unsynchronized BPSK signal with an offset angle greater than</w:t>
      </w:r>
      <m:oMath>
        <m:r>
          <w:rPr>
            <w:rFonts w:ascii="Cambria Math" w:hAnsi="Cambria Math"/>
            <w:color w:val="000000"/>
            <w:szCs w:val="22"/>
          </w:rPr>
          <m:t xml:space="preserve"> </m:t>
        </m:r>
        <m:r>
          <m:rPr>
            <m:sty m:val="p"/>
          </m:rPr>
          <w:rPr>
            <w:rFonts w:ascii="Cambria Math" w:hAnsi="Cambria Math"/>
            <w:color w:val="000000"/>
            <w:szCs w:val="22"/>
          </w:rPr>
          <m:t>90°</m:t>
        </m:r>
      </m:oMath>
      <w:r w:rsidRPr="00B95E1A">
        <w:rPr>
          <w:color w:val="000000"/>
          <w:szCs w:val="22"/>
        </w:rPr>
        <w:t>. The solution to this inconvenience and unpredictable condition was to add a differential encoder which removed the phase ambiguity when decoding the NRZ signal. The result of the Early Late gate is shown in Figure #+1, with the modulated data and Figure #+2 shows the clock signal and the NRZ signal.</w:t>
      </w:r>
    </w:p>
    <w:p w14:paraId="5874B995" w14:textId="77777777" w:rsidR="00B95E1A" w:rsidRDefault="00B95E1A" w:rsidP="00B95E1A">
      <w:pPr>
        <w:widowControl/>
        <w:overflowPunct/>
        <w:autoSpaceDE/>
        <w:autoSpaceDN/>
        <w:adjustRightInd/>
        <w:spacing w:after="0"/>
        <w:jc w:val="left"/>
        <w:textAlignment w:val="auto"/>
        <w:rPr>
          <w:noProof/>
          <w:color w:val="000000"/>
          <w:szCs w:val="22"/>
        </w:rPr>
      </w:pPr>
    </w:p>
    <w:p w14:paraId="3F4CDA51" w14:textId="6563F885" w:rsidR="00B95E1A" w:rsidRPr="00B95E1A" w:rsidRDefault="00B95E1A" w:rsidP="00B95E1A">
      <w:pPr>
        <w:widowControl/>
        <w:overflowPunct/>
        <w:autoSpaceDE/>
        <w:autoSpaceDN/>
        <w:adjustRightInd/>
        <w:spacing w:after="0"/>
        <w:jc w:val="left"/>
        <w:textAlignment w:val="auto"/>
        <w:rPr>
          <w:color w:val="000000"/>
          <w:szCs w:val="22"/>
        </w:rPr>
      </w:pPr>
      <w:r w:rsidRPr="00B95E1A">
        <w:rPr>
          <w:noProof/>
          <w:color w:val="000000"/>
          <w:szCs w:val="22"/>
        </w:rPr>
        <w:lastRenderedPageBreak/>
        <w:drawing>
          <wp:inline distT="0" distB="0" distL="0" distR="0" wp14:anchorId="5C97F764" wp14:editId="3B4EC8A8">
            <wp:extent cx="4857750" cy="2752725"/>
            <wp:effectExtent l="0" t="0" r="0" b="9525"/>
            <wp:docPr id="42" name="Picture 42"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
                    <pic:cNvPicPr>
                      <a:picLocks noChangeAspect="1" noChangeArrowheads="1"/>
                    </pic:cNvPicPr>
                  </pic:nvPicPr>
                  <pic:blipFill rotWithShape="1">
                    <a:blip r:embed="rId63">
                      <a:extLst>
                        <a:ext uri="{28A0092B-C50C-407E-A947-70E740481C1C}">
                          <a14:useLocalDpi xmlns:a14="http://schemas.microsoft.com/office/drawing/2010/main" val="0"/>
                        </a:ext>
                      </a:extLst>
                    </a:blip>
                    <a:srcRect l="5903" t="14121" r="5556" b="18981"/>
                    <a:stretch/>
                  </pic:blipFill>
                  <pic:spPr bwMode="auto">
                    <a:xfrm>
                      <a:off x="0" y="0"/>
                      <a:ext cx="4857750"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02602DFF" w14:textId="77777777" w:rsidR="00B95E1A" w:rsidRPr="00B95E1A" w:rsidRDefault="00B95E1A" w:rsidP="00B95E1A">
      <w:pPr>
        <w:widowControl/>
        <w:overflowPunct/>
        <w:autoSpaceDE/>
        <w:autoSpaceDN/>
        <w:adjustRightInd/>
        <w:spacing w:after="0"/>
        <w:jc w:val="left"/>
        <w:textAlignment w:val="auto"/>
        <w:rPr>
          <w:color w:val="000000"/>
          <w:szCs w:val="22"/>
        </w:rPr>
      </w:pPr>
      <w:r w:rsidRPr="00B95E1A">
        <w:rPr>
          <w:color w:val="000000"/>
          <w:szCs w:val="22"/>
        </w:rPr>
        <w:t>Figure #+1: Costas Loop output (top) with NRZ signal (bottom)</w:t>
      </w:r>
    </w:p>
    <w:p w14:paraId="3ED13793" w14:textId="2C20DEDF" w:rsidR="00B95E1A" w:rsidRPr="00B95E1A" w:rsidRDefault="00B95E1A" w:rsidP="00B95E1A">
      <w:pPr>
        <w:widowControl/>
        <w:overflowPunct/>
        <w:autoSpaceDE/>
        <w:autoSpaceDN/>
        <w:adjustRightInd/>
        <w:spacing w:after="0"/>
        <w:jc w:val="left"/>
        <w:textAlignment w:val="auto"/>
        <w:rPr>
          <w:color w:val="000000"/>
          <w:szCs w:val="22"/>
        </w:rPr>
      </w:pPr>
      <w:r w:rsidRPr="00B95E1A">
        <w:rPr>
          <w:noProof/>
          <w:color w:val="000000"/>
          <w:szCs w:val="22"/>
        </w:rPr>
        <w:drawing>
          <wp:inline distT="0" distB="0" distL="0" distR="0" wp14:anchorId="4CFA8CE5" wp14:editId="6B6443D5">
            <wp:extent cx="5105400" cy="2914650"/>
            <wp:effectExtent l="0" t="0" r="0" b="0"/>
            <wp:docPr id="41" name="Picture 41"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
                    <pic:cNvPicPr>
                      <a:picLocks noChangeAspect="1" noChangeArrowheads="1"/>
                    </pic:cNvPicPr>
                  </pic:nvPicPr>
                  <pic:blipFill rotWithShape="1">
                    <a:blip r:embed="rId64">
                      <a:extLst>
                        <a:ext uri="{28A0092B-C50C-407E-A947-70E740481C1C}">
                          <a14:useLocalDpi xmlns:a14="http://schemas.microsoft.com/office/drawing/2010/main" val="0"/>
                        </a:ext>
                      </a:extLst>
                    </a:blip>
                    <a:srcRect t="9954" r="6945" b="19213"/>
                    <a:stretch/>
                  </pic:blipFill>
                  <pic:spPr bwMode="auto">
                    <a:xfrm>
                      <a:off x="0" y="0"/>
                      <a:ext cx="5105400" cy="2914650"/>
                    </a:xfrm>
                    <a:prstGeom prst="rect">
                      <a:avLst/>
                    </a:prstGeom>
                    <a:noFill/>
                    <a:ln>
                      <a:noFill/>
                    </a:ln>
                    <a:extLst>
                      <a:ext uri="{53640926-AAD7-44D8-BBD7-CCE9431645EC}">
                        <a14:shadowObscured xmlns:a14="http://schemas.microsoft.com/office/drawing/2010/main"/>
                      </a:ext>
                    </a:extLst>
                  </pic:spPr>
                </pic:pic>
              </a:graphicData>
            </a:graphic>
          </wp:inline>
        </w:drawing>
      </w:r>
      <w:bookmarkStart w:id="55" w:name="_GoBack"/>
      <w:bookmarkEnd w:id="55"/>
    </w:p>
    <w:p w14:paraId="7B4DD51F" w14:textId="77777777" w:rsidR="00B95E1A" w:rsidRPr="00B95E1A" w:rsidRDefault="00B95E1A" w:rsidP="00B95E1A">
      <w:pPr>
        <w:widowControl/>
        <w:overflowPunct/>
        <w:autoSpaceDE/>
        <w:autoSpaceDN/>
        <w:adjustRightInd/>
        <w:spacing w:after="0"/>
        <w:jc w:val="left"/>
        <w:textAlignment w:val="auto"/>
        <w:rPr>
          <w:color w:val="000000"/>
          <w:szCs w:val="22"/>
        </w:rPr>
      </w:pPr>
      <w:r w:rsidRPr="00B95E1A">
        <w:rPr>
          <w:color w:val="000000"/>
          <w:szCs w:val="22"/>
        </w:rPr>
        <w:t>Figure #+2: Clock signal (top) with NRZ signal (bottom).</w:t>
      </w:r>
    </w:p>
    <w:p w14:paraId="389AC0C8" w14:textId="77777777" w:rsidR="00B95E1A" w:rsidRPr="00B95E1A" w:rsidRDefault="00B95E1A" w:rsidP="00B95E1A"/>
    <w:p w14:paraId="6DB5CEE8" w14:textId="77777777" w:rsidR="008051DE" w:rsidRDefault="008051DE" w:rsidP="008051DE">
      <w:pPr>
        <w:pStyle w:val="Heading1"/>
        <w:numPr>
          <w:ilvl w:val="0"/>
          <w:numId w:val="27"/>
        </w:numPr>
        <w:textAlignment w:val="auto"/>
      </w:pPr>
      <w:bookmarkStart w:id="56" w:name="_Ref49480917"/>
      <w:bookmarkStart w:id="57" w:name="_Toc383898561"/>
      <w:r>
        <w:t>SUMMARY AND FUTURE WORK</w:t>
      </w:r>
      <w:bookmarkEnd w:id="56"/>
      <w:bookmarkEnd w:id="57"/>
    </w:p>
    <w:p w14:paraId="72CF7A43" w14:textId="77777777" w:rsidR="008051DE" w:rsidRDefault="008051DE" w:rsidP="008051DE">
      <w:pPr>
        <w:pStyle w:val="Heading1"/>
        <w:numPr>
          <w:ilvl w:val="0"/>
          <w:numId w:val="27"/>
        </w:numPr>
        <w:textAlignment w:val="auto"/>
      </w:pPr>
      <w:bookmarkStart w:id="58" w:name="_Ref49480973"/>
      <w:bookmarkStart w:id="59" w:name="_Toc383898562"/>
      <w:r>
        <w:t>ACKNOWLEDGEMENTS</w:t>
      </w:r>
      <w:bookmarkEnd w:id="58"/>
      <w:bookmarkEnd w:id="59"/>
    </w:p>
    <w:p w14:paraId="1C925068" w14:textId="77777777"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60" w:name="_Ref49481035"/>
      <w:bookmarkStart w:id="61" w:name="_Toc383898563"/>
      <w:r>
        <w:t>REFERENCES</w:t>
      </w:r>
      <w:bookmarkEnd w:id="60"/>
      <w:bookmarkEnd w:id="61"/>
    </w:p>
    <w:p w14:paraId="5FE24B5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Alminde, L., Bisgaard, M., Vinther, D., Viscor, T., &amp; Ostergaard,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AAU-cubesat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Capitaine, T., Barrandon, L., Bourny, V., Senlis, J., Le Mortellec, A., Astier, R., et al. (2010). Robust satellite AX25 frames demodulation. Paper presented at the</w:t>
      </w:r>
      <w:r>
        <w:rPr>
          <w:rStyle w:val="apple-converted-space"/>
          <w:rFonts w:ascii="Verdana" w:hAnsi="Verdana"/>
          <w:color w:val="000000"/>
          <w:sz w:val="18"/>
          <w:szCs w:val="18"/>
        </w:rPr>
        <w:t> </w:t>
      </w:r>
      <w:r>
        <w:rPr>
          <w:rFonts w:ascii="Verdana" w:hAnsi="Verdana"/>
          <w:i/>
          <w:iCs/>
          <w:color w:val="000000"/>
          <w:sz w:val="18"/>
          <w:szCs w:val="18"/>
        </w:rPr>
        <w:t>The Small Satellites Systems and Services (4S) Symposium,</w:t>
      </w:r>
      <w:r>
        <w:rPr>
          <w:rStyle w:val="apple-converted-space"/>
          <w:rFonts w:ascii="Verdana" w:hAnsi="Verdana"/>
          <w:i/>
          <w:iCs/>
          <w:color w:val="000000"/>
          <w:sz w:val="18"/>
          <w:szCs w:val="18"/>
        </w:rPr>
        <w:t> </w:t>
      </w:r>
      <w:r>
        <w:rPr>
          <w:rFonts w:ascii="Verdana" w:hAnsi="Verdana"/>
          <w:i/>
          <w:iCs/>
          <w:color w:val="000000"/>
          <w:sz w:val="18"/>
          <w:szCs w:val="18"/>
        </w:rPr>
        <w:t>,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Norwood, Mass.: Artech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65"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de Milliano, M., &amp; Verhoeven, C. (2010). Towards the next generation of nanosatellite communication systems.</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(9–10), 1425-1433. doi:</w:t>
      </w:r>
      <w:hyperlink r:id="rId66"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r>
        <w:rPr>
          <w:rFonts w:ascii="Verdana" w:hAnsi="Verdana"/>
          <w:sz w:val="18"/>
          <w:szCs w:val="18"/>
        </w:rPr>
        <w:t xml:space="preserve">Feigin,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(2–6), 203-211. doi:</w:t>
      </w:r>
      <w:hyperlink r:id="rId67"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Karn,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68"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r>
        <w:rPr>
          <w:rFonts w:ascii="Verdana" w:hAnsi="Verdana"/>
          <w:color w:val="000000"/>
          <w:sz w:val="18"/>
          <w:szCs w:val="18"/>
        </w:rPr>
        <w:t>Karn,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69"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Magliacane,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r>
        <w:rPr>
          <w:rStyle w:val="apple-converted-space"/>
          <w:rFonts w:ascii="Verdana" w:hAnsi="Verdana"/>
          <w:i/>
          <w:iCs/>
          <w:color w:val="000000"/>
          <w:sz w:val="18"/>
          <w:szCs w:val="18"/>
        </w:rPr>
        <w:t> </w:t>
      </w:r>
      <w:r>
        <w:rPr>
          <w:rFonts w:ascii="Verdana" w:hAnsi="Verdana"/>
          <w:i/>
          <w:iCs/>
          <w:color w:val="000000"/>
          <w:sz w:val="18"/>
          <w:szCs w:val="18"/>
        </w:rPr>
        <w:t>,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Nguyen, H., &amp; Shwedyk,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(1st ed.).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Proakis, J. G. (2008). </w:t>
      </w:r>
      <w:r>
        <w:rPr>
          <w:rFonts w:ascii="Verdana" w:hAnsi="Verdana"/>
          <w:i/>
          <w:iCs/>
          <w:sz w:val="18"/>
          <w:szCs w:val="18"/>
        </w:rPr>
        <w:t>Digital communications</w:t>
      </w:r>
      <w:r>
        <w:rPr>
          <w:rFonts w:ascii="Verdana" w:hAnsi="Verdana"/>
          <w:sz w:val="18"/>
          <w:szCs w:val="18"/>
        </w:rPr>
        <w:t xml:space="preserve"> (5th ed.).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Rao, K. H. S., Jamadagni, K. S., Von Allmen,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r>
        <w:rPr>
          <w:rFonts w:ascii="Verdana" w:hAnsi="Verdana"/>
          <w:color w:val="000000"/>
          <w:sz w:val="18"/>
          <w:szCs w:val="18"/>
        </w:rPr>
        <w:t>Roelofs, E. (1987). a fsk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Digital communication systems using MATLABÂ® and SimulinkÂ®</w:t>
      </w:r>
      <w:r>
        <w:rPr>
          <w:rFonts w:ascii="Verdana" w:hAnsi="Verdana"/>
          <w:sz w:val="18"/>
          <w:szCs w:val="18"/>
        </w:rPr>
        <w:t>. Gilroy, CA: Bookstand Pub..</w:t>
      </w:r>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(2nd ed.).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Viswanathan, M. (2013). In Mathuranathan V. (Ed.),</w:t>
      </w:r>
      <w:r>
        <w:rPr>
          <w:rStyle w:val="apple-converted-space"/>
          <w:rFonts w:ascii="Verdana" w:hAnsi="Verdana"/>
          <w:color w:val="000000"/>
          <w:sz w:val="18"/>
          <w:szCs w:val="18"/>
        </w:rPr>
        <w:t> </w:t>
      </w:r>
      <w:r>
        <w:rPr>
          <w:rFonts w:ascii="Verdana" w:hAnsi="Verdana"/>
          <w:i/>
          <w:iCs/>
          <w:color w:val="000000"/>
          <w:sz w:val="18"/>
          <w:szCs w:val="18"/>
        </w:rPr>
        <w:t>Simulation of digital communication systems using matlab</w:t>
      </w:r>
      <w:r>
        <w:rPr>
          <w:rStyle w:val="apple-converted-space"/>
          <w:rFonts w:ascii="Verdana" w:hAnsi="Verdana"/>
          <w:color w:val="000000"/>
          <w:sz w:val="18"/>
          <w:szCs w:val="18"/>
        </w:rPr>
        <w:t> </w:t>
      </w:r>
      <w:r>
        <w:rPr>
          <w:rFonts w:ascii="Verdana" w:hAnsi="Verdana"/>
          <w:color w:val="000000"/>
          <w:sz w:val="18"/>
          <w:szCs w:val="18"/>
        </w:rPr>
        <w:t>(2nd ed.). GaussianWaves: Viswanathan, Mathuranathan;.</w:t>
      </w:r>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Wallio,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70"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57F60A0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Zicari, P., Corsonello, P., &amp; Perri,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Pr>
          <w:rFonts w:ascii="Verdana" w:hAnsi="Verdana"/>
          <w:sz w:val="18"/>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p>
    <w:p w14:paraId="12E37102" w14:textId="77777777" w:rsidR="008051DE" w:rsidRDefault="008051DE" w:rsidP="008051DE">
      <w:pPr>
        <w:pStyle w:val="SDAppendix"/>
        <w:pageBreakBefore/>
        <w:numPr>
          <w:ilvl w:val="0"/>
          <w:numId w:val="28"/>
        </w:numPr>
        <w:tabs>
          <w:tab w:val="clear" w:pos="1440"/>
        </w:tabs>
        <w:textAlignment w:val="auto"/>
      </w:pPr>
      <w:bookmarkStart w:id="62" w:name="_Ref49481101"/>
      <w:r>
        <w:lastRenderedPageBreak/>
        <w:t>Product SPECIFICATION</w:t>
      </w:r>
      <w:bookmarkEnd w:id="62"/>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3" w:name="_Ref49481190"/>
      <w:r>
        <w:lastRenderedPageBreak/>
        <w:t>SOME INTERESTING RELEVANT DERIVATION</w:t>
      </w:r>
      <w:bookmarkEnd w:id="63"/>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71"/>
      <w:footerReference w:type="default" r:id="rId72"/>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brandon keith" w:date="2014-01-22T18:51:00Z" w:initials="bk">
    <w:p w14:paraId="1AF61567" w14:textId="5A2917AA" w:rsidR="000F269B" w:rsidRDefault="000F269B" w:rsidP="003C5FAC">
      <w:pPr>
        <w:pStyle w:val="CommentText"/>
      </w:pPr>
      <w:r>
        <w:rPr>
          <w:rStyle w:val="CommentReference"/>
        </w:rPr>
        <w:annotationRef/>
      </w:r>
      <w:r>
        <w:t xml:space="preserve">An extra figure should be used to show simulation versus theoretical BER results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615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C37DAF" w14:textId="77777777" w:rsidR="00A4798E" w:rsidRDefault="00A4798E">
      <w:pPr>
        <w:spacing w:after="0"/>
      </w:pPr>
      <w:r>
        <w:separator/>
      </w:r>
    </w:p>
  </w:endnote>
  <w:endnote w:type="continuationSeparator" w:id="0">
    <w:p w14:paraId="37AA0BE0" w14:textId="77777777" w:rsidR="00A4798E" w:rsidRDefault="00A4798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0F269B" w:rsidRDefault="000F269B">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D8D096" w14:textId="77777777" w:rsidR="00A4798E" w:rsidRDefault="00A4798E">
      <w:pPr>
        <w:spacing w:after="0"/>
      </w:pPr>
      <w:r>
        <w:separator/>
      </w:r>
    </w:p>
  </w:footnote>
  <w:footnote w:type="continuationSeparator" w:id="0">
    <w:p w14:paraId="761F1D01" w14:textId="77777777" w:rsidR="00A4798E" w:rsidRDefault="00A4798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0F269B" w:rsidRDefault="000F269B">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B95E1A">
      <w:rPr>
        <w:rStyle w:val="PageNumber"/>
        <w:noProof/>
      </w:rPr>
      <w:t>44</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B95E1A">
      <w:rPr>
        <w:rStyle w:val="PageNumber"/>
        <w:noProof/>
      </w:rPr>
      <w:t>57</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41395BE5"/>
    <w:multiLevelType w:val="multilevel"/>
    <w:tmpl w:val="5A16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0">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1">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9"/>
  </w:num>
  <w:num w:numId="4">
    <w:abstractNumId w:val="16"/>
  </w:num>
  <w:num w:numId="5">
    <w:abstractNumId w:val="9"/>
  </w:num>
  <w:num w:numId="6">
    <w:abstractNumId w:val="15"/>
  </w:num>
  <w:num w:numId="7">
    <w:abstractNumId w:val="5"/>
  </w:num>
  <w:num w:numId="8">
    <w:abstractNumId w:val="20"/>
  </w:num>
  <w:num w:numId="9">
    <w:abstractNumId w:val="3"/>
  </w:num>
  <w:num w:numId="10">
    <w:abstractNumId w:val="1"/>
  </w:num>
  <w:num w:numId="11">
    <w:abstractNumId w:val="22"/>
  </w:num>
  <w:num w:numId="12">
    <w:abstractNumId w:val="11"/>
  </w:num>
  <w:num w:numId="13">
    <w:abstractNumId w:val="21"/>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8"/>
  </w:num>
  <w:num w:numId="32">
    <w:abstractNumId w:val="23"/>
  </w:num>
  <w:num w:numId="33">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andon keith">
    <w15:presenceInfo w15:providerId="Windows Live" w15:userId="732a48df2cd71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6363"/>
    <w:rsid w:val="00016218"/>
    <w:rsid w:val="00016EC9"/>
    <w:rsid w:val="00020FC9"/>
    <w:rsid w:val="00024597"/>
    <w:rsid w:val="00025574"/>
    <w:rsid w:val="00025B3A"/>
    <w:rsid w:val="00035BBD"/>
    <w:rsid w:val="00035C90"/>
    <w:rsid w:val="00044D73"/>
    <w:rsid w:val="000507E8"/>
    <w:rsid w:val="00050B7E"/>
    <w:rsid w:val="00051F14"/>
    <w:rsid w:val="000576C9"/>
    <w:rsid w:val="00063817"/>
    <w:rsid w:val="00064337"/>
    <w:rsid w:val="00073229"/>
    <w:rsid w:val="00074371"/>
    <w:rsid w:val="00074DC7"/>
    <w:rsid w:val="0007505A"/>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B31"/>
    <w:rsid w:val="000C4E45"/>
    <w:rsid w:val="000C7471"/>
    <w:rsid w:val="000C7686"/>
    <w:rsid w:val="000D3CC7"/>
    <w:rsid w:val="000D4CAB"/>
    <w:rsid w:val="000E05DC"/>
    <w:rsid w:val="000E3412"/>
    <w:rsid w:val="000F0E8C"/>
    <w:rsid w:val="000F1D50"/>
    <w:rsid w:val="000F257D"/>
    <w:rsid w:val="000F269B"/>
    <w:rsid w:val="00112855"/>
    <w:rsid w:val="0011423F"/>
    <w:rsid w:val="00124CF5"/>
    <w:rsid w:val="001266D6"/>
    <w:rsid w:val="0013242A"/>
    <w:rsid w:val="001353B1"/>
    <w:rsid w:val="001358BD"/>
    <w:rsid w:val="00136114"/>
    <w:rsid w:val="00136462"/>
    <w:rsid w:val="00137AA5"/>
    <w:rsid w:val="00141FD7"/>
    <w:rsid w:val="0014380E"/>
    <w:rsid w:val="00144097"/>
    <w:rsid w:val="00156363"/>
    <w:rsid w:val="00157623"/>
    <w:rsid w:val="00162C30"/>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7B5E"/>
    <w:rsid w:val="001E39F7"/>
    <w:rsid w:val="001E5A88"/>
    <w:rsid w:val="001E6024"/>
    <w:rsid w:val="001F1276"/>
    <w:rsid w:val="001F1292"/>
    <w:rsid w:val="001F3E1A"/>
    <w:rsid w:val="00200EE4"/>
    <w:rsid w:val="00201986"/>
    <w:rsid w:val="0020254A"/>
    <w:rsid w:val="00205891"/>
    <w:rsid w:val="00205EC0"/>
    <w:rsid w:val="002079EF"/>
    <w:rsid w:val="00220E1B"/>
    <w:rsid w:val="002234B2"/>
    <w:rsid w:val="00224E6B"/>
    <w:rsid w:val="00240CA9"/>
    <w:rsid w:val="00240F7C"/>
    <w:rsid w:val="00241EA7"/>
    <w:rsid w:val="0024245D"/>
    <w:rsid w:val="0024449B"/>
    <w:rsid w:val="0024711D"/>
    <w:rsid w:val="002510E5"/>
    <w:rsid w:val="0025216A"/>
    <w:rsid w:val="00262DF9"/>
    <w:rsid w:val="002701E9"/>
    <w:rsid w:val="002904A3"/>
    <w:rsid w:val="00291889"/>
    <w:rsid w:val="0029427A"/>
    <w:rsid w:val="002A0300"/>
    <w:rsid w:val="002A2404"/>
    <w:rsid w:val="002A3D84"/>
    <w:rsid w:val="002A6CCA"/>
    <w:rsid w:val="002A7309"/>
    <w:rsid w:val="002B09CD"/>
    <w:rsid w:val="002B0EF9"/>
    <w:rsid w:val="002B6E7B"/>
    <w:rsid w:val="002C1177"/>
    <w:rsid w:val="002C2739"/>
    <w:rsid w:val="002C3C47"/>
    <w:rsid w:val="002C5645"/>
    <w:rsid w:val="002D27E6"/>
    <w:rsid w:val="002E3463"/>
    <w:rsid w:val="002F1919"/>
    <w:rsid w:val="002F3EE6"/>
    <w:rsid w:val="002F633E"/>
    <w:rsid w:val="002F75DE"/>
    <w:rsid w:val="00301D2E"/>
    <w:rsid w:val="00301DD2"/>
    <w:rsid w:val="00302EF3"/>
    <w:rsid w:val="00303620"/>
    <w:rsid w:val="00306D98"/>
    <w:rsid w:val="0031123D"/>
    <w:rsid w:val="003117CE"/>
    <w:rsid w:val="003128C8"/>
    <w:rsid w:val="0032078E"/>
    <w:rsid w:val="003217B2"/>
    <w:rsid w:val="00332660"/>
    <w:rsid w:val="003350E0"/>
    <w:rsid w:val="003357F4"/>
    <w:rsid w:val="003408F3"/>
    <w:rsid w:val="00346680"/>
    <w:rsid w:val="00350604"/>
    <w:rsid w:val="00352026"/>
    <w:rsid w:val="0035395E"/>
    <w:rsid w:val="00353BC7"/>
    <w:rsid w:val="00361257"/>
    <w:rsid w:val="003618DD"/>
    <w:rsid w:val="00361BE2"/>
    <w:rsid w:val="0036270F"/>
    <w:rsid w:val="00364F0E"/>
    <w:rsid w:val="00366EC8"/>
    <w:rsid w:val="00366F6D"/>
    <w:rsid w:val="003673CF"/>
    <w:rsid w:val="00367487"/>
    <w:rsid w:val="00370A17"/>
    <w:rsid w:val="00371E1D"/>
    <w:rsid w:val="003774C0"/>
    <w:rsid w:val="00381394"/>
    <w:rsid w:val="003867BD"/>
    <w:rsid w:val="00390C8B"/>
    <w:rsid w:val="003A0D21"/>
    <w:rsid w:val="003A1850"/>
    <w:rsid w:val="003A4D42"/>
    <w:rsid w:val="003A69F3"/>
    <w:rsid w:val="003B02D9"/>
    <w:rsid w:val="003B1565"/>
    <w:rsid w:val="003B17E8"/>
    <w:rsid w:val="003C160C"/>
    <w:rsid w:val="003C1A7D"/>
    <w:rsid w:val="003C2FEC"/>
    <w:rsid w:val="003C5FAC"/>
    <w:rsid w:val="003C7142"/>
    <w:rsid w:val="003D4933"/>
    <w:rsid w:val="003E5CEE"/>
    <w:rsid w:val="003E5DDA"/>
    <w:rsid w:val="003E6356"/>
    <w:rsid w:val="003F19F1"/>
    <w:rsid w:val="003F27CF"/>
    <w:rsid w:val="003F2FA7"/>
    <w:rsid w:val="003F55EA"/>
    <w:rsid w:val="004006EE"/>
    <w:rsid w:val="004043B0"/>
    <w:rsid w:val="0040619C"/>
    <w:rsid w:val="004144E4"/>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A4D10"/>
    <w:rsid w:val="004B4811"/>
    <w:rsid w:val="004B7DEF"/>
    <w:rsid w:val="004C6815"/>
    <w:rsid w:val="004D3406"/>
    <w:rsid w:val="004D3CBC"/>
    <w:rsid w:val="004D515B"/>
    <w:rsid w:val="004D7A0F"/>
    <w:rsid w:val="004D7A5F"/>
    <w:rsid w:val="004F626F"/>
    <w:rsid w:val="00500047"/>
    <w:rsid w:val="00506495"/>
    <w:rsid w:val="0050654A"/>
    <w:rsid w:val="00517ED2"/>
    <w:rsid w:val="00526218"/>
    <w:rsid w:val="00531238"/>
    <w:rsid w:val="00543541"/>
    <w:rsid w:val="0054492C"/>
    <w:rsid w:val="005723C1"/>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E19AD"/>
    <w:rsid w:val="005E6154"/>
    <w:rsid w:val="005F0D4A"/>
    <w:rsid w:val="005F2ABB"/>
    <w:rsid w:val="006001E5"/>
    <w:rsid w:val="006026D0"/>
    <w:rsid w:val="006073A9"/>
    <w:rsid w:val="00607802"/>
    <w:rsid w:val="00612645"/>
    <w:rsid w:val="00615DD8"/>
    <w:rsid w:val="006165EC"/>
    <w:rsid w:val="00616BF8"/>
    <w:rsid w:val="00620DA6"/>
    <w:rsid w:val="00621C7F"/>
    <w:rsid w:val="0062342C"/>
    <w:rsid w:val="006302B5"/>
    <w:rsid w:val="00636639"/>
    <w:rsid w:val="00636FF4"/>
    <w:rsid w:val="00640388"/>
    <w:rsid w:val="0064216E"/>
    <w:rsid w:val="00644133"/>
    <w:rsid w:val="00654534"/>
    <w:rsid w:val="00667450"/>
    <w:rsid w:val="006675D7"/>
    <w:rsid w:val="006729E6"/>
    <w:rsid w:val="00672FF1"/>
    <w:rsid w:val="006731AD"/>
    <w:rsid w:val="00681C0E"/>
    <w:rsid w:val="0068514C"/>
    <w:rsid w:val="00685B7C"/>
    <w:rsid w:val="006A2227"/>
    <w:rsid w:val="006A2E04"/>
    <w:rsid w:val="006A3001"/>
    <w:rsid w:val="006B115A"/>
    <w:rsid w:val="006B13E5"/>
    <w:rsid w:val="006B3F0A"/>
    <w:rsid w:val="006C26AD"/>
    <w:rsid w:val="006C5969"/>
    <w:rsid w:val="006C6E64"/>
    <w:rsid w:val="006D3509"/>
    <w:rsid w:val="006D3D9C"/>
    <w:rsid w:val="006E1635"/>
    <w:rsid w:val="006E28A5"/>
    <w:rsid w:val="006E6FE1"/>
    <w:rsid w:val="006F0609"/>
    <w:rsid w:val="00703DB2"/>
    <w:rsid w:val="00705921"/>
    <w:rsid w:val="00721D6D"/>
    <w:rsid w:val="00725062"/>
    <w:rsid w:val="00725636"/>
    <w:rsid w:val="0072645E"/>
    <w:rsid w:val="0073611F"/>
    <w:rsid w:val="00740FA6"/>
    <w:rsid w:val="00753375"/>
    <w:rsid w:val="00760D95"/>
    <w:rsid w:val="00761820"/>
    <w:rsid w:val="007667C3"/>
    <w:rsid w:val="007730E4"/>
    <w:rsid w:val="00773697"/>
    <w:rsid w:val="00777E83"/>
    <w:rsid w:val="00787421"/>
    <w:rsid w:val="0079146E"/>
    <w:rsid w:val="007945D4"/>
    <w:rsid w:val="007A3162"/>
    <w:rsid w:val="007B4A6D"/>
    <w:rsid w:val="007C6DEA"/>
    <w:rsid w:val="007D07DF"/>
    <w:rsid w:val="007D1598"/>
    <w:rsid w:val="007E5B57"/>
    <w:rsid w:val="007F6009"/>
    <w:rsid w:val="00800454"/>
    <w:rsid w:val="0080170A"/>
    <w:rsid w:val="0080355D"/>
    <w:rsid w:val="00804514"/>
    <w:rsid w:val="00804F82"/>
    <w:rsid w:val="008051DE"/>
    <w:rsid w:val="0080770C"/>
    <w:rsid w:val="00810278"/>
    <w:rsid w:val="00812ECD"/>
    <w:rsid w:val="00815755"/>
    <w:rsid w:val="008158DA"/>
    <w:rsid w:val="0081728E"/>
    <w:rsid w:val="008177E3"/>
    <w:rsid w:val="00820F63"/>
    <w:rsid w:val="00826A0C"/>
    <w:rsid w:val="008334A5"/>
    <w:rsid w:val="008402AF"/>
    <w:rsid w:val="00842A27"/>
    <w:rsid w:val="00844496"/>
    <w:rsid w:val="00845BC9"/>
    <w:rsid w:val="00851FE5"/>
    <w:rsid w:val="00853303"/>
    <w:rsid w:val="00853854"/>
    <w:rsid w:val="00857915"/>
    <w:rsid w:val="00860951"/>
    <w:rsid w:val="008618C2"/>
    <w:rsid w:val="00862732"/>
    <w:rsid w:val="00862C32"/>
    <w:rsid w:val="00867C62"/>
    <w:rsid w:val="008836D3"/>
    <w:rsid w:val="00883BFF"/>
    <w:rsid w:val="00884F48"/>
    <w:rsid w:val="00887514"/>
    <w:rsid w:val="00890261"/>
    <w:rsid w:val="00891FA7"/>
    <w:rsid w:val="008A1368"/>
    <w:rsid w:val="008A5FAA"/>
    <w:rsid w:val="008A7EA9"/>
    <w:rsid w:val="008B7AA6"/>
    <w:rsid w:val="008C2E6A"/>
    <w:rsid w:val="008C4C30"/>
    <w:rsid w:val="008D3AB4"/>
    <w:rsid w:val="008E200B"/>
    <w:rsid w:val="008E2F36"/>
    <w:rsid w:val="008E6CB8"/>
    <w:rsid w:val="008F177A"/>
    <w:rsid w:val="008F5300"/>
    <w:rsid w:val="00910268"/>
    <w:rsid w:val="00921E0D"/>
    <w:rsid w:val="0092625F"/>
    <w:rsid w:val="009264A2"/>
    <w:rsid w:val="00936AB0"/>
    <w:rsid w:val="0093782D"/>
    <w:rsid w:val="009457AC"/>
    <w:rsid w:val="00945C32"/>
    <w:rsid w:val="00950A25"/>
    <w:rsid w:val="00950ABE"/>
    <w:rsid w:val="009534CA"/>
    <w:rsid w:val="0095590D"/>
    <w:rsid w:val="00956C4A"/>
    <w:rsid w:val="00966FF7"/>
    <w:rsid w:val="00967EC2"/>
    <w:rsid w:val="00972811"/>
    <w:rsid w:val="009741F0"/>
    <w:rsid w:val="009746AA"/>
    <w:rsid w:val="00974B4B"/>
    <w:rsid w:val="00974BC4"/>
    <w:rsid w:val="00974CE0"/>
    <w:rsid w:val="00984033"/>
    <w:rsid w:val="00984A8D"/>
    <w:rsid w:val="009862DC"/>
    <w:rsid w:val="00996139"/>
    <w:rsid w:val="009A248A"/>
    <w:rsid w:val="009A7A99"/>
    <w:rsid w:val="009B0636"/>
    <w:rsid w:val="009C4FCA"/>
    <w:rsid w:val="009C6E4D"/>
    <w:rsid w:val="009D22C1"/>
    <w:rsid w:val="009D7488"/>
    <w:rsid w:val="009E0F87"/>
    <w:rsid w:val="009E2055"/>
    <w:rsid w:val="009E5A52"/>
    <w:rsid w:val="009E6118"/>
    <w:rsid w:val="009E6391"/>
    <w:rsid w:val="009F20AF"/>
    <w:rsid w:val="009F3E31"/>
    <w:rsid w:val="009F5BF9"/>
    <w:rsid w:val="009F718A"/>
    <w:rsid w:val="009F7FD4"/>
    <w:rsid w:val="00A00713"/>
    <w:rsid w:val="00A0153D"/>
    <w:rsid w:val="00A14F84"/>
    <w:rsid w:val="00A156BC"/>
    <w:rsid w:val="00A2187B"/>
    <w:rsid w:val="00A27642"/>
    <w:rsid w:val="00A30472"/>
    <w:rsid w:val="00A338A4"/>
    <w:rsid w:val="00A3450B"/>
    <w:rsid w:val="00A41BDD"/>
    <w:rsid w:val="00A4596E"/>
    <w:rsid w:val="00A4759B"/>
    <w:rsid w:val="00A4798E"/>
    <w:rsid w:val="00A50D13"/>
    <w:rsid w:val="00A530C5"/>
    <w:rsid w:val="00A5325E"/>
    <w:rsid w:val="00A54580"/>
    <w:rsid w:val="00A54738"/>
    <w:rsid w:val="00A57FE4"/>
    <w:rsid w:val="00A6736B"/>
    <w:rsid w:val="00A71E6A"/>
    <w:rsid w:val="00A72E79"/>
    <w:rsid w:val="00A73CFE"/>
    <w:rsid w:val="00A771F6"/>
    <w:rsid w:val="00A90346"/>
    <w:rsid w:val="00A9577B"/>
    <w:rsid w:val="00A975F8"/>
    <w:rsid w:val="00AA2CA3"/>
    <w:rsid w:val="00AA6CD2"/>
    <w:rsid w:val="00AB12F6"/>
    <w:rsid w:val="00AB337F"/>
    <w:rsid w:val="00AC0E5D"/>
    <w:rsid w:val="00AC2825"/>
    <w:rsid w:val="00AC2FE7"/>
    <w:rsid w:val="00AC4AD9"/>
    <w:rsid w:val="00AC6DBE"/>
    <w:rsid w:val="00AE31D4"/>
    <w:rsid w:val="00AE3F2C"/>
    <w:rsid w:val="00AE414A"/>
    <w:rsid w:val="00AE4941"/>
    <w:rsid w:val="00AF6B4F"/>
    <w:rsid w:val="00AF7183"/>
    <w:rsid w:val="00AF744B"/>
    <w:rsid w:val="00B064B3"/>
    <w:rsid w:val="00B244B2"/>
    <w:rsid w:val="00B24D06"/>
    <w:rsid w:val="00B30246"/>
    <w:rsid w:val="00B3073E"/>
    <w:rsid w:val="00B30AE8"/>
    <w:rsid w:val="00B34F8E"/>
    <w:rsid w:val="00B40880"/>
    <w:rsid w:val="00B40F41"/>
    <w:rsid w:val="00B43702"/>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90A10"/>
    <w:rsid w:val="00B93976"/>
    <w:rsid w:val="00B95E1A"/>
    <w:rsid w:val="00B96432"/>
    <w:rsid w:val="00B96D4C"/>
    <w:rsid w:val="00B972BE"/>
    <w:rsid w:val="00BA3FA9"/>
    <w:rsid w:val="00BA501E"/>
    <w:rsid w:val="00BA6F55"/>
    <w:rsid w:val="00BA7AD3"/>
    <w:rsid w:val="00BB7539"/>
    <w:rsid w:val="00BC064F"/>
    <w:rsid w:val="00BC2836"/>
    <w:rsid w:val="00BC3924"/>
    <w:rsid w:val="00BC667E"/>
    <w:rsid w:val="00BD1B44"/>
    <w:rsid w:val="00BD2495"/>
    <w:rsid w:val="00BD4902"/>
    <w:rsid w:val="00BE09B7"/>
    <w:rsid w:val="00BE30B4"/>
    <w:rsid w:val="00BE5CE3"/>
    <w:rsid w:val="00BF31D5"/>
    <w:rsid w:val="00C0454B"/>
    <w:rsid w:val="00C05938"/>
    <w:rsid w:val="00C07A6A"/>
    <w:rsid w:val="00C1139B"/>
    <w:rsid w:val="00C12691"/>
    <w:rsid w:val="00C17115"/>
    <w:rsid w:val="00C20CFD"/>
    <w:rsid w:val="00C22677"/>
    <w:rsid w:val="00C22F2B"/>
    <w:rsid w:val="00C24775"/>
    <w:rsid w:val="00C25655"/>
    <w:rsid w:val="00C2799F"/>
    <w:rsid w:val="00C32343"/>
    <w:rsid w:val="00C3274D"/>
    <w:rsid w:val="00C5569A"/>
    <w:rsid w:val="00C5703E"/>
    <w:rsid w:val="00C57B6D"/>
    <w:rsid w:val="00C63B51"/>
    <w:rsid w:val="00C64987"/>
    <w:rsid w:val="00C65C4F"/>
    <w:rsid w:val="00C72CB8"/>
    <w:rsid w:val="00C74C70"/>
    <w:rsid w:val="00C766B8"/>
    <w:rsid w:val="00C801F2"/>
    <w:rsid w:val="00C80A7D"/>
    <w:rsid w:val="00C82485"/>
    <w:rsid w:val="00C83C3D"/>
    <w:rsid w:val="00C90D11"/>
    <w:rsid w:val="00C92530"/>
    <w:rsid w:val="00C9406B"/>
    <w:rsid w:val="00C94E50"/>
    <w:rsid w:val="00C97BA9"/>
    <w:rsid w:val="00CA1BB6"/>
    <w:rsid w:val="00CA35E1"/>
    <w:rsid w:val="00CA4326"/>
    <w:rsid w:val="00CA7DED"/>
    <w:rsid w:val="00CC15E7"/>
    <w:rsid w:val="00CC171E"/>
    <w:rsid w:val="00CC4C18"/>
    <w:rsid w:val="00CC4EEA"/>
    <w:rsid w:val="00CC5900"/>
    <w:rsid w:val="00CC798A"/>
    <w:rsid w:val="00CD1F26"/>
    <w:rsid w:val="00CD2459"/>
    <w:rsid w:val="00CD438A"/>
    <w:rsid w:val="00CD7E1A"/>
    <w:rsid w:val="00CE3197"/>
    <w:rsid w:val="00CE6EF5"/>
    <w:rsid w:val="00CF0BE8"/>
    <w:rsid w:val="00CF6E47"/>
    <w:rsid w:val="00D0175B"/>
    <w:rsid w:val="00D032DE"/>
    <w:rsid w:val="00D06EB3"/>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377A6"/>
    <w:rsid w:val="00D51B46"/>
    <w:rsid w:val="00D62100"/>
    <w:rsid w:val="00D62B87"/>
    <w:rsid w:val="00D6394F"/>
    <w:rsid w:val="00D6469D"/>
    <w:rsid w:val="00D649AC"/>
    <w:rsid w:val="00D64CF1"/>
    <w:rsid w:val="00D70D0E"/>
    <w:rsid w:val="00D722DA"/>
    <w:rsid w:val="00D72E8E"/>
    <w:rsid w:val="00D76DF3"/>
    <w:rsid w:val="00D815AA"/>
    <w:rsid w:val="00D81BDE"/>
    <w:rsid w:val="00DA025D"/>
    <w:rsid w:val="00DA1198"/>
    <w:rsid w:val="00DA2EA7"/>
    <w:rsid w:val="00DA413E"/>
    <w:rsid w:val="00DA7FE7"/>
    <w:rsid w:val="00DB0DEA"/>
    <w:rsid w:val="00DB3044"/>
    <w:rsid w:val="00DC076A"/>
    <w:rsid w:val="00DC266D"/>
    <w:rsid w:val="00DC5A56"/>
    <w:rsid w:val="00DC5F3E"/>
    <w:rsid w:val="00DC7211"/>
    <w:rsid w:val="00DD0ADA"/>
    <w:rsid w:val="00DD413F"/>
    <w:rsid w:val="00DD6598"/>
    <w:rsid w:val="00DD66F8"/>
    <w:rsid w:val="00DE50A4"/>
    <w:rsid w:val="00DE6353"/>
    <w:rsid w:val="00DE78CE"/>
    <w:rsid w:val="00DF58C6"/>
    <w:rsid w:val="00E0173B"/>
    <w:rsid w:val="00E02353"/>
    <w:rsid w:val="00E02D0B"/>
    <w:rsid w:val="00E037D8"/>
    <w:rsid w:val="00E03895"/>
    <w:rsid w:val="00E05744"/>
    <w:rsid w:val="00E064CD"/>
    <w:rsid w:val="00E07F9A"/>
    <w:rsid w:val="00E1116D"/>
    <w:rsid w:val="00E15B49"/>
    <w:rsid w:val="00E17C8D"/>
    <w:rsid w:val="00E237FE"/>
    <w:rsid w:val="00E3312D"/>
    <w:rsid w:val="00E42311"/>
    <w:rsid w:val="00E57B68"/>
    <w:rsid w:val="00E60893"/>
    <w:rsid w:val="00E64356"/>
    <w:rsid w:val="00E65045"/>
    <w:rsid w:val="00E829A9"/>
    <w:rsid w:val="00EA5DDB"/>
    <w:rsid w:val="00EA7635"/>
    <w:rsid w:val="00EA79C1"/>
    <w:rsid w:val="00EB5A07"/>
    <w:rsid w:val="00EB7817"/>
    <w:rsid w:val="00EC1B07"/>
    <w:rsid w:val="00EC4C75"/>
    <w:rsid w:val="00ED0C47"/>
    <w:rsid w:val="00ED15EB"/>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3179"/>
    <w:rsid w:val="00F75D7B"/>
    <w:rsid w:val="00F76A8A"/>
    <w:rsid w:val="00F81A07"/>
    <w:rsid w:val="00F828D0"/>
    <w:rsid w:val="00F83ACC"/>
    <w:rsid w:val="00F87127"/>
    <w:rsid w:val="00F91721"/>
    <w:rsid w:val="00FB5F0A"/>
    <w:rsid w:val="00FB6526"/>
    <w:rsid w:val="00FC51A1"/>
    <w:rsid w:val="00FD3B81"/>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18930">
      <w:bodyDiv w:val="1"/>
      <w:marLeft w:val="0"/>
      <w:marRight w:val="0"/>
      <w:marTop w:val="0"/>
      <w:marBottom w:val="0"/>
      <w:divBdr>
        <w:top w:val="none" w:sz="0" w:space="0" w:color="auto"/>
        <w:left w:val="none" w:sz="0" w:space="0" w:color="auto"/>
        <w:bottom w:val="none" w:sz="0" w:space="0" w:color="auto"/>
        <w:right w:val="none" w:sz="0" w:space="0" w:color="auto"/>
      </w:divBdr>
    </w:div>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80878396">
      <w:bodyDiv w:val="1"/>
      <w:marLeft w:val="0"/>
      <w:marRight w:val="0"/>
      <w:marTop w:val="0"/>
      <w:marBottom w:val="0"/>
      <w:divBdr>
        <w:top w:val="none" w:sz="0" w:space="0" w:color="auto"/>
        <w:left w:val="none" w:sz="0" w:space="0" w:color="auto"/>
        <w:bottom w:val="none" w:sz="0" w:space="0" w:color="auto"/>
        <w:right w:val="none" w:sz="0" w:space="0" w:color="auto"/>
      </w:divBdr>
    </w:div>
    <w:div w:id="134568444">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30046029">
      <w:bodyDiv w:val="1"/>
      <w:marLeft w:val="0"/>
      <w:marRight w:val="0"/>
      <w:marTop w:val="0"/>
      <w:marBottom w:val="0"/>
      <w:divBdr>
        <w:top w:val="none" w:sz="0" w:space="0" w:color="auto"/>
        <w:left w:val="none" w:sz="0" w:space="0" w:color="auto"/>
        <w:bottom w:val="none" w:sz="0" w:space="0" w:color="auto"/>
        <w:right w:val="none" w:sz="0" w:space="0" w:color="auto"/>
      </w:divBdr>
    </w:div>
    <w:div w:id="267196972">
      <w:bodyDiv w:val="1"/>
      <w:marLeft w:val="0"/>
      <w:marRight w:val="0"/>
      <w:marTop w:val="0"/>
      <w:marBottom w:val="0"/>
      <w:divBdr>
        <w:top w:val="none" w:sz="0" w:space="0" w:color="auto"/>
        <w:left w:val="none" w:sz="0" w:space="0" w:color="auto"/>
        <w:bottom w:val="none" w:sz="0" w:space="0" w:color="auto"/>
        <w:right w:val="none" w:sz="0" w:space="0" w:color="auto"/>
      </w:divBdr>
    </w:div>
    <w:div w:id="395593627">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586694272">
      <w:bodyDiv w:val="1"/>
      <w:marLeft w:val="0"/>
      <w:marRight w:val="0"/>
      <w:marTop w:val="0"/>
      <w:marBottom w:val="0"/>
      <w:divBdr>
        <w:top w:val="none" w:sz="0" w:space="0" w:color="auto"/>
        <w:left w:val="none" w:sz="0" w:space="0" w:color="auto"/>
        <w:bottom w:val="none" w:sz="0" w:space="0" w:color="auto"/>
        <w:right w:val="none" w:sz="0" w:space="0" w:color="auto"/>
      </w:divBdr>
    </w:div>
    <w:div w:id="713386332">
      <w:bodyDiv w:val="1"/>
      <w:marLeft w:val="0"/>
      <w:marRight w:val="0"/>
      <w:marTop w:val="0"/>
      <w:marBottom w:val="0"/>
      <w:divBdr>
        <w:top w:val="none" w:sz="0" w:space="0" w:color="auto"/>
        <w:left w:val="none" w:sz="0" w:space="0" w:color="auto"/>
        <w:bottom w:val="none" w:sz="0" w:space="0" w:color="auto"/>
        <w:right w:val="none" w:sz="0" w:space="0" w:color="auto"/>
      </w:divBdr>
    </w:div>
    <w:div w:id="742870237">
      <w:bodyDiv w:val="1"/>
      <w:marLeft w:val="0"/>
      <w:marRight w:val="0"/>
      <w:marTop w:val="0"/>
      <w:marBottom w:val="0"/>
      <w:divBdr>
        <w:top w:val="none" w:sz="0" w:space="0" w:color="auto"/>
        <w:left w:val="none" w:sz="0" w:space="0" w:color="auto"/>
        <w:bottom w:val="none" w:sz="0" w:space="0" w:color="auto"/>
        <w:right w:val="none" w:sz="0" w:space="0" w:color="auto"/>
      </w:divBdr>
      <w:divsChild>
        <w:div w:id="1907061786">
          <w:marLeft w:val="0"/>
          <w:marRight w:val="0"/>
          <w:marTop w:val="0"/>
          <w:marBottom w:val="0"/>
          <w:divBdr>
            <w:top w:val="none" w:sz="0" w:space="0" w:color="auto"/>
            <w:left w:val="none" w:sz="0" w:space="0" w:color="auto"/>
            <w:bottom w:val="none" w:sz="0" w:space="0" w:color="auto"/>
            <w:right w:val="none" w:sz="0" w:space="0" w:color="auto"/>
          </w:divBdr>
          <w:divsChild>
            <w:div w:id="1162046591">
              <w:marLeft w:val="0"/>
              <w:marRight w:val="0"/>
              <w:marTop w:val="0"/>
              <w:marBottom w:val="0"/>
              <w:divBdr>
                <w:top w:val="none" w:sz="0" w:space="0" w:color="auto"/>
                <w:left w:val="none" w:sz="0" w:space="0" w:color="auto"/>
                <w:bottom w:val="none" w:sz="0" w:space="0" w:color="auto"/>
                <w:right w:val="none" w:sz="0" w:space="0" w:color="auto"/>
              </w:divBdr>
              <w:divsChild>
                <w:div w:id="19909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7082912">
      <w:bodyDiv w:val="1"/>
      <w:marLeft w:val="0"/>
      <w:marRight w:val="0"/>
      <w:marTop w:val="0"/>
      <w:marBottom w:val="0"/>
      <w:divBdr>
        <w:top w:val="none" w:sz="0" w:space="0" w:color="auto"/>
        <w:left w:val="none" w:sz="0" w:space="0" w:color="auto"/>
        <w:bottom w:val="none" w:sz="0" w:space="0" w:color="auto"/>
        <w:right w:val="none" w:sz="0" w:space="0" w:color="auto"/>
      </w:divBdr>
      <w:divsChild>
        <w:div w:id="2114200604">
          <w:marLeft w:val="0"/>
          <w:marRight w:val="0"/>
          <w:marTop w:val="0"/>
          <w:marBottom w:val="0"/>
          <w:divBdr>
            <w:top w:val="none" w:sz="0" w:space="0" w:color="auto"/>
            <w:left w:val="none" w:sz="0" w:space="0" w:color="auto"/>
            <w:bottom w:val="none" w:sz="0" w:space="0" w:color="auto"/>
            <w:right w:val="none" w:sz="0" w:space="0" w:color="auto"/>
          </w:divBdr>
          <w:divsChild>
            <w:div w:id="687949832">
              <w:marLeft w:val="0"/>
              <w:marRight w:val="0"/>
              <w:marTop w:val="0"/>
              <w:marBottom w:val="0"/>
              <w:divBdr>
                <w:top w:val="none" w:sz="0" w:space="0" w:color="auto"/>
                <w:left w:val="none" w:sz="0" w:space="0" w:color="auto"/>
                <w:bottom w:val="none" w:sz="0" w:space="0" w:color="auto"/>
                <w:right w:val="none" w:sz="0" w:space="0" w:color="auto"/>
              </w:divBdr>
              <w:divsChild>
                <w:div w:id="177100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229960">
      <w:bodyDiv w:val="1"/>
      <w:marLeft w:val="0"/>
      <w:marRight w:val="0"/>
      <w:marTop w:val="0"/>
      <w:marBottom w:val="0"/>
      <w:divBdr>
        <w:top w:val="none" w:sz="0" w:space="0" w:color="auto"/>
        <w:left w:val="none" w:sz="0" w:space="0" w:color="auto"/>
        <w:bottom w:val="none" w:sz="0" w:space="0" w:color="auto"/>
        <w:right w:val="none" w:sz="0" w:space="0" w:color="auto"/>
      </w:divBdr>
    </w:div>
    <w:div w:id="1387417478">
      <w:bodyDiv w:val="1"/>
      <w:marLeft w:val="0"/>
      <w:marRight w:val="0"/>
      <w:marTop w:val="0"/>
      <w:marBottom w:val="0"/>
      <w:divBdr>
        <w:top w:val="none" w:sz="0" w:space="0" w:color="auto"/>
        <w:left w:val="none" w:sz="0" w:space="0" w:color="auto"/>
        <w:bottom w:val="none" w:sz="0" w:space="0" w:color="auto"/>
        <w:right w:val="none" w:sz="0" w:space="0" w:color="auto"/>
      </w:divBdr>
    </w:div>
    <w:div w:id="1407875364">
      <w:bodyDiv w:val="1"/>
      <w:marLeft w:val="0"/>
      <w:marRight w:val="0"/>
      <w:marTop w:val="0"/>
      <w:marBottom w:val="0"/>
      <w:divBdr>
        <w:top w:val="none" w:sz="0" w:space="0" w:color="auto"/>
        <w:left w:val="none" w:sz="0" w:space="0" w:color="auto"/>
        <w:bottom w:val="none" w:sz="0" w:space="0" w:color="auto"/>
        <w:right w:val="none" w:sz="0" w:space="0" w:color="auto"/>
      </w:divBdr>
    </w:div>
    <w:div w:id="1620448077">
      <w:bodyDiv w:val="1"/>
      <w:marLeft w:val="0"/>
      <w:marRight w:val="0"/>
      <w:marTop w:val="0"/>
      <w:marBottom w:val="0"/>
      <w:divBdr>
        <w:top w:val="none" w:sz="0" w:space="0" w:color="auto"/>
        <w:left w:val="none" w:sz="0" w:space="0" w:color="auto"/>
        <w:bottom w:val="none" w:sz="0" w:space="0" w:color="auto"/>
        <w:right w:val="none" w:sz="0" w:space="0" w:color="auto"/>
      </w:divBdr>
    </w:div>
    <w:div w:id="1763256756">
      <w:bodyDiv w:val="1"/>
      <w:marLeft w:val="0"/>
      <w:marRight w:val="0"/>
      <w:marTop w:val="0"/>
      <w:marBottom w:val="0"/>
      <w:divBdr>
        <w:top w:val="none" w:sz="0" w:space="0" w:color="auto"/>
        <w:left w:val="none" w:sz="0" w:space="0" w:color="auto"/>
        <w:bottom w:val="none" w:sz="0" w:space="0" w:color="auto"/>
        <w:right w:val="none" w:sz="0" w:space="0" w:color="auto"/>
      </w:divBdr>
    </w:div>
    <w:div w:id="1926693163">
      <w:bodyDiv w:val="1"/>
      <w:marLeft w:val="0"/>
      <w:marRight w:val="0"/>
      <w:marTop w:val="0"/>
      <w:marBottom w:val="0"/>
      <w:divBdr>
        <w:top w:val="none" w:sz="0" w:space="0" w:color="auto"/>
        <w:left w:val="none" w:sz="0" w:space="0" w:color="auto"/>
        <w:bottom w:val="none" w:sz="0" w:space="0" w:color="auto"/>
        <w:right w:val="none" w:sz="0" w:space="0" w:color="auto"/>
      </w:divBdr>
      <w:divsChild>
        <w:div w:id="774374250">
          <w:marLeft w:val="0"/>
          <w:marRight w:val="0"/>
          <w:marTop w:val="0"/>
          <w:marBottom w:val="0"/>
          <w:divBdr>
            <w:top w:val="none" w:sz="0" w:space="0" w:color="auto"/>
            <w:left w:val="none" w:sz="0" w:space="0" w:color="auto"/>
            <w:bottom w:val="none" w:sz="0" w:space="0" w:color="auto"/>
            <w:right w:val="none" w:sz="0" w:space="0" w:color="auto"/>
          </w:divBdr>
        </w:div>
      </w:divsChild>
    </w:div>
    <w:div w:id="1961766658">
      <w:bodyDiv w:val="1"/>
      <w:marLeft w:val="0"/>
      <w:marRight w:val="0"/>
      <w:marTop w:val="0"/>
      <w:marBottom w:val="0"/>
      <w:divBdr>
        <w:top w:val="none" w:sz="0" w:space="0" w:color="auto"/>
        <w:left w:val="none" w:sz="0" w:space="0" w:color="auto"/>
        <w:bottom w:val="none" w:sz="0" w:space="0" w:color="auto"/>
        <w:right w:val="none" w:sz="0" w:space="0" w:color="auto"/>
      </w:divBdr>
      <w:divsChild>
        <w:div w:id="454951542">
          <w:marLeft w:val="0"/>
          <w:marRight w:val="0"/>
          <w:marTop w:val="0"/>
          <w:marBottom w:val="0"/>
          <w:divBdr>
            <w:top w:val="none" w:sz="0" w:space="0" w:color="auto"/>
            <w:left w:val="none" w:sz="0" w:space="0" w:color="auto"/>
            <w:bottom w:val="none" w:sz="0" w:space="0" w:color="auto"/>
            <w:right w:val="none" w:sz="0" w:space="0" w:color="auto"/>
          </w:divBdr>
          <w:divsChild>
            <w:div w:id="1663580114">
              <w:marLeft w:val="0"/>
              <w:marRight w:val="0"/>
              <w:marTop w:val="0"/>
              <w:marBottom w:val="0"/>
              <w:divBdr>
                <w:top w:val="none" w:sz="0" w:space="0" w:color="auto"/>
                <w:left w:val="none" w:sz="0" w:space="0" w:color="auto"/>
                <w:bottom w:val="none" w:sz="0" w:space="0" w:color="auto"/>
                <w:right w:val="none" w:sz="0" w:space="0" w:color="auto"/>
              </w:divBdr>
              <w:divsChild>
                <w:div w:id="4735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hyperlink" Target="http://www.qsl.net/n9zia/newlinkpaper.html"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microsoft.com/office/2011/relationships/commentsExtended" Target="commentsExtended.xml"/><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dx.doi.org.libproxy.temple.edu/10.1016/j.actaastro.2009.10.034" TargetMode="External"/><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comments" Target="comments.xml"/><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hyperlink" Target="http://www.amateurradio.com/ham-radios-lost-future/"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hyperlink" Target="http://www.ka9q.net/bpsk1000.html" TargetMode="External"/><Relationship Id="rId8" Type="http://schemas.openxmlformats.org/officeDocument/2006/relationships/hyperlink" Target="https://sites.google.com/a/temple.edu/programmable-communication-group/" TargetMode="External"/><Relationship Id="rId51" Type="http://schemas.openxmlformats.org/officeDocument/2006/relationships/image" Target="media/image41.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hyperlink" Target="http://dx.doi.org.libproxy.temple.edu/10.1016/S0094-5765(99)00224-6"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hyperlink" Target="http://showcase.netins.net/web/wallio/BER_Packetradiobiterrorrate.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E86D2-2F18-4686-9C12-4F9771746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4878</TotalTime>
  <Pages>1</Pages>
  <Words>15776</Words>
  <Characters>89929</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105495</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Cédric Destin</cp:lastModifiedBy>
  <cp:revision>11</cp:revision>
  <cp:lastPrinted>2013-09-16T16:15:00Z</cp:lastPrinted>
  <dcterms:created xsi:type="dcterms:W3CDTF">2014-03-29T20:05:00Z</dcterms:created>
  <dcterms:modified xsi:type="dcterms:W3CDTF">2014-04-29T00:26:00Z</dcterms:modified>
</cp:coreProperties>
</file>