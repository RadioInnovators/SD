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7829BDC1" w:rsidR="008051DE" w:rsidRDefault="00F73179" w:rsidP="008051DE">
      <w:pPr>
        <w:spacing w:after="0" w:line="280" w:lineRule="atLeast"/>
        <w:jc w:val="center"/>
      </w:pPr>
      <w:r>
        <w:rPr>
          <w:highlight w:val="yellow"/>
        </w:rPr>
        <w:t>April</w:t>
      </w:r>
      <w:r w:rsidR="0011423F">
        <w:rPr>
          <w:highlight w:val="yellow"/>
        </w:rPr>
        <w:t xml:space="preserve"> 2</w:t>
      </w:r>
      <w:r>
        <w:rPr>
          <w:highlight w:val="yellow"/>
        </w:rPr>
        <w:t>6</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w:t>
      </w:r>
      <w:proofErr w:type="spellStart"/>
      <w:r>
        <w:t>Thibodeau</w:t>
      </w:r>
      <w:proofErr w:type="spellEnd"/>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xmlns:lc="http://schemas.openxmlformats.org/drawingml/2006/lockedCanvas" w="9525">
                              <a:solidFill>
                                <a:srgbClr val="000000"/>
                              </a:solidFill>
                              <a:miter lim="800000"/>
                              <a:headEnd/>
                              <a:tailEnd/>
                            </a14:hiddenLine>
                          </a:ext>
                        </a:extLst>
                      </wps:spPr>
                      <wps:txbx>
                        <w:txbxContent>
                          <w:p w14:paraId="1A83B76E" w14:textId="77777777" w:rsidR="00ED15EB" w:rsidRDefault="00ED15E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ED15EB" w:rsidRDefault="00ED15E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 xml:space="preserve">Cedric Destin, Brandon Keith, Brian </w:t>
            </w:r>
            <w:proofErr w:type="spellStart"/>
            <w:r>
              <w:rPr>
                <w:color w:val="000000"/>
                <w:sz w:val="20"/>
              </w:rPr>
              <w:t>Thibodeau</w:t>
            </w:r>
            <w:proofErr w:type="spellEnd"/>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w:t>
            </w:r>
            <w:proofErr w:type="gramStart"/>
            <w:r w:rsidR="00787421">
              <w:rPr>
                <w:color w:val="000000"/>
                <w:sz w:val="22"/>
                <w:szCs w:val="22"/>
              </w:rPr>
              <w:t>,1,7</w:t>
            </w:r>
            <w:proofErr w:type="gramEnd"/>
            <w:r w:rsidR="00787421">
              <w:rPr>
                <w:color w:val="000000"/>
                <w:sz w:val="22"/>
                <w:szCs w:val="22"/>
              </w:rPr>
              <w:t>)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ED15EB"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ED15EB">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ED15EB">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ED15EB">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ED15EB">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ED15EB">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ED15EB">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ED15EB">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ED15EB">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ED15EB">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ED15EB">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ED15EB">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ED15EB">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ED15EB">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ED15EB">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ED15EB">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ED15EB">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ED15EB">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ED15EB">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ED15EB">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w:t>
      </w:r>
      <w:proofErr w:type="spellStart"/>
      <w:r>
        <w:t>Karn</w:t>
      </w:r>
      <w:proofErr w:type="spellEnd"/>
      <w:r>
        <w:t xml:space="preserve">, 1994). This means that beacon signals from the amateur satellites must be transmitted with enough power to ensure that the embedded telemetry packet is received without error (de </w:t>
      </w:r>
      <w:proofErr w:type="spellStart"/>
      <w:r>
        <w:t>Milliano</w:t>
      </w:r>
      <w:proofErr w:type="spellEnd"/>
      <w:r>
        <w:t xml:space="preserve">,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w:t>
      </w:r>
      <w:proofErr w:type="spellStart"/>
      <w:r>
        <w:t>Milliano</w:t>
      </w:r>
      <w:proofErr w:type="spellEnd"/>
      <w:r>
        <w:t>, et. al, 2010), resulting in two benefits: 1) reduced cost of satellite construction, and 2) making amateur telemetry satellites more technologically and financially accessible to amateur satellite operators by reducing the size, cost, and complexity of ground station antennas (</w:t>
      </w:r>
      <w:proofErr w:type="spellStart"/>
      <w:r>
        <w:t>Karn</w:t>
      </w:r>
      <w:proofErr w:type="spellEnd"/>
      <w:r>
        <w:t xml:space="preserve">,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w:t>
      </w:r>
      <w:proofErr w:type="spellStart"/>
      <w:r>
        <w:rPr>
          <w:szCs w:val="24"/>
        </w:rPr>
        <w:t>Capitaine</w:t>
      </w:r>
      <w:proofErr w:type="spellEnd"/>
      <w:r>
        <w:rPr>
          <w:szCs w:val="24"/>
        </w:rPr>
        <w:t>, et. al, 2010). Bell 202 provides AFSK modulation using 1200 Hz and 2200 Hz tones, with a resulting data rate of 1200 b/sec. It is typically used in the physical layer of the AX.25 data link layer protocol and this has been the case since the early 1980s (</w:t>
      </w:r>
      <w:proofErr w:type="spellStart"/>
      <w:r>
        <w:rPr>
          <w:szCs w:val="24"/>
        </w:rPr>
        <w:t>Karn</w:t>
      </w:r>
      <w:proofErr w:type="spellEnd"/>
      <w:r>
        <w:rPr>
          <w:szCs w:val="24"/>
        </w:rPr>
        <w:t>,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t>
      </w:r>
      <w:proofErr w:type="spellStart"/>
      <w:r>
        <w:rPr>
          <w:szCs w:val="24"/>
        </w:rPr>
        <w:t>Wallio</w:t>
      </w:r>
      <w:proofErr w:type="spellEnd"/>
      <w:r>
        <w:rPr>
          <w:szCs w:val="24"/>
        </w:rPr>
        <w:t>, WORPK, figured out that with this BER, there is only a 1.603% chance of accurately receiving 117 consecutive 256-byte AX.25 packets (</w:t>
      </w:r>
      <w:proofErr w:type="spellStart"/>
      <w:r>
        <w:rPr>
          <w:szCs w:val="24"/>
        </w:rPr>
        <w:t>Wallio</w:t>
      </w:r>
      <w:proofErr w:type="spellEnd"/>
      <w:r>
        <w:rPr>
          <w:szCs w:val="24"/>
        </w:rPr>
        <w:t xml:space="preserve">). </w:t>
      </w:r>
      <w:proofErr w:type="spellStart"/>
      <w:r>
        <w:rPr>
          <w:szCs w:val="24"/>
        </w:rPr>
        <w:t>Wallio</w:t>
      </w:r>
      <w:proofErr w:type="spellEnd"/>
      <w:r>
        <w:rPr>
          <w:szCs w:val="24"/>
        </w:rPr>
        <w:t xml:space="preserve">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In 2003, the AAU-</w:t>
      </w:r>
      <w:proofErr w:type="spellStart"/>
      <w:r>
        <w:rPr>
          <w:szCs w:val="24"/>
        </w:rPr>
        <w:t>Cubesat</w:t>
      </w:r>
      <w:proofErr w:type="spellEnd"/>
      <w:r>
        <w:rPr>
          <w:szCs w:val="24"/>
        </w:rPr>
        <w:t xml:space="preserve"> was one of the first </w:t>
      </w:r>
      <w:proofErr w:type="spellStart"/>
      <w:r>
        <w:rPr>
          <w:szCs w:val="24"/>
        </w:rPr>
        <w:t>pico</w:t>
      </w:r>
      <w:proofErr w:type="spellEnd"/>
      <w:r>
        <w:rPr>
          <w:szCs w:val="24"/>
        </w:rPr>
        <w:t>-satellites to be launched into space. Moreover, the miniaturized satellite harbored a communication subsystem that implemented both forward error correction and interleaving over 9600 b/sec Gaussian minimum shift-keying (GMSK) AX.25 (</w:t>
      </w:r>
      <w:proofErr w:type="spellStart"/>
      <w:r>
        <w:rPr>
          <w:szCs w:val="24"/>
        </w:rPr>
        <w:t>Alminde</w:t>
      </w:r>
      <w:proofErr w:type="spellEnd"/>
      <w:r>
        <w:rPr>
          <w:szCs w:val="24"/>
        </w:rPr>
        <w:t xml:space="preserv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w:t>
      </w:r>
      <w:proofErr w:type="spellStart"/>
      <w:r>
        <w:rPr>
          <w:szCs w:val="24"/>
        </w:rPr>
        <w:t>Karn</w:t>
      </w:r>
      <w:proofErr w:type="spellEnd"/>
      <w:r>
        <w:rPr>
          <w:szCs w:val="24"/>
        </w:rPr>
        <w:t>, KA9Q, who is a strong proponent of making robust satellite telemetry links accessible to the average amateur radio operator (</w:t>
      </w:r>
      <w:proofErr w:type="spellStart"/>
      <w:r>
        <w:rPr>
          <w:szCs w:val="24"/>
        </w:rPr>
        <w:t>Karn</w:t>
      </w:r>
      <w:proofErr w:type="spellEnd"/>
      <w:r>
        <w:rPr>
          <w:szCs w:val="24"/>
        </w:rPr>
        <w:t xml:space="preserve">, 2011). </w:t>
      </w:r>
      <w:proofErr w:type="spellStart"/>
      <w:r>
        <w:rPr>
          <w:szCs w:val="24"/>
        </w:rPr>
        <w:t>Karn</w:t>
      </w:r>
      <w:proofErr w:type="spellEnd"/>
      <w:r>
        <w:rPr>
          <w:szCs w:val="24"/>
        </w:rPr>
        <w:t xml:space="preserve"> asserts that robust telemetry links (using forward error correction) reduce the cost of satellite construction and simplify ground antennas, making amateur radio satellite telemetry much more technologically and financially accessible to amateur satellite operators (</w:t>
      </w:r>
      <w:proofErr w:type="spellStart"/>
      <w:r>
        <w:rPr>
          <w:szCs w:val="24"/>
        </w:rPr>
        <w:t>Karn</w:t>
      </w:r>
      <w:proofErr w:type="spellEnd"/>
      <w:r>
        <w:rPr>
          <w:szCs w:val="24"/>
        </w:rPr>
        <w:t xml:space="preserve">, 2011). </w:t>
      </w:r>
    </w:p>
    <w:p w14:paraId="5FF45355" w14:textId="5CC913F6" w:rsidR="008051DE" w:rsidRDefault="008051DE" w:rsidP="008051DE">
      <w:pPr>
        <w:rPr>
          <w:szCs w:val="24"/>
        </w:rPr>
      </w:pPr>
      <w:r>
        <w:rPr>
          <w:szCs w:val="24"/>
        </w:rPr>
        <w:t xml:space="preserve">As amateur satellite designers foresee the next generation of miniature satellites (de </w:t>
      </w:r>
      <w:proofErr w:type="spellStart"/>
      <w:r>
        <w:rPr>
          <w:szCs w:val="24"/>
        </w:rPr>
        <w:t>Milliano</w:t>
      </w:r>
      <w:proofErr w:type="spellEnd"/>
      <w:r>
        <w:rPr>
          <w:szCs w:val="24"/>
        </w:rPr>
        <w:t>,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proofErr w:type="spellStart"/>
      <w:r>
        <w:t>passband</w:t>
      </w:r>
      <w:proofErr w:type="spellEnd"/>
      <w:r>
        <w:t xml:space="preserve">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w:t>
      </w:r>
      <w:proofErr w:type="spellStart"/>
      <w:r w:rsidR="008051DE">
        <w:t>Viswanathan</w:t>
      </w:r>
      <w:proofErr w:type="spellEnd"/>
      <w:r w:rsidR="008051DE">
        <w:t>,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w:t>
      </w:r>
      <w:proofErr w:type="spellStart"/>
      <w:r w:rsidR="008051DE">
        <w:t>interleaver</w:t>
      </w:r>
      <w:proofErr w:type="spellEnd"/>
      <w:r w:rsidR="008051DE">
        <w:t xml:space="preserve">, then a convolutional encoder. The decoding chain resides in the receiver and undoes what the coding chain did. Namely, the decoding chain consists of a Viterbi (convolutional) decoder, followed by a </w:t>
      </w:r>
      <w:r w:rsidR="00B466C1">
        <w:t xml:space="preserve">block </w:t>
      </w:r>
      <w:r w:rsidR="008051DE">
        <w:t>de-</w:t>
      </w:r>
      <w:proofErr w:type="spellStart"/>
      <w:r w:rsidR="008051DE">
        <w:t>interleaver</w:t>
      </w:r>
      <w:proofErr w:type="spellEnd"/>
      <w:r w:rsidR="008051DE">
        <w:t xml:space="preserve">,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The propagation medium for space communications is modeled well by the AWGN channel (</w:t>
      </w:r>
      <w:proofErr w:type="spellStart"/>
      <w:r>
        <w:t>Viswanathan</w:t>
      </w:r>
      <w:proofErr w:type="spellEnd"/>
      <w:r>
        <w:t>, 2013). Furthermore, it is understood that AWGN provides maximum bit corruption and compared to other channel models, systems that perform the best in AWGN perform the best in real-life situations (</w:t>
      </w:r>
      <w:proofErr w:type="spellStart"/>
      <w:r>
        <w:t>Viswanathan</w:t>
      </w:r>
      <w:proofErr w:type="spellEnd"/>
      <w:r>
        <w:t xml:space="preserve">, 2013). Hence, this senior design project will rely solely on the AWGN channel to represent our propagation medium. </w:t>
      </w:r>
    </w:p>
    <w:p w14:paraId="08BE7D58" w14:textId="77777777" w:rsidR="003C5FAC" w:rsidRDefault="003C5FAC" w:rsidP="003C5FAC">
      <w:r>
        <w:t xml:space="preserve">Figure 1.b shows the propagation medium being modeled by the AWGN channel. The AWGN channel is a random noise channel, not a </w:t>
      </w:r>
      <w:proofErr w:type="spellStart"/>
      <w:r>
        <w:t>bursty</w:t>
      </w:r>
      <w:proofErr w:type="spellEnd"/>
      <w:r>
        <w:t xml:space="preserve">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w:t>
      </w:r>
      <w:proofErr w:type="gramStart"/>
      <w:r>
        <w:t xml:space="preserve">is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ED15EB"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w:t>
      </w:r>
      <w:proofErr w:type="spellStart"/>
      <w:r>
        <w:t>Feigin</w:t>
      </w:r>
      <w:proofErr w:type="spellEnd"/>
      <w:r>
        <w:t>,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w:t>
      </w:r>
      <w:proofErr w:type="spellStart"/>
      <w:r w:rsidR="008E6CB8">
        <w:t>bandpass</w:t>
      </w:r>
      <w:proofErr w:type="spellEnd"/>
      <w:r w:rsidR="008E6CB8">
        <w:t xml:space="preserve">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proofErr w:type="spellStart"/>
      <w:r w:rsidR="00D30627">
        <w:t>correlator</w:t>
      </w:r>
      <w:proofErr w:type="spellEnd"/>
      <w:r>
        <w:t xml:space="preserve"> where it is mixed with the received</w:t>
      </w:r>
      <w:r w:rsidR="00D30627">
        <w:t xml:space="preserve"> BPSK</w:t>
      </w:r>
      <w:r>
        <w:t xml:space="preserve"> waveform and the timing can be recovered </w:t>
      </w:r>
      <w:r>
        <w:rPr>
          <w:szCs w:val="22"/>
        </w:rPr>
        <w:t xml:space="preserve">(Nguyen &amp; </w:t>
      </w:r>
      <w:proofErr w:type="spellStart"/>
      <w:r>
        <w:rPr>
          <w:szCs w:val="22"/>
        </w:rPr>
        <w:t>Shwedyk</w:t>
      </w:r>
      <w:proofErr w:type="spellEnd"/>
      <w:r>
        <w:rPr>
          <w:szCs w:val="22"/>
        </w:rPr>
        <w:t>,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The second method for carrier recovery is the Costas Loop.  Unlike the squaring loop whose only purpose is suppressed carrier reconstruction, the Costas loop is capable of synchronous data detection in addition to suppressed carrier reconstruction (</w:t>
      </w:r>
      <w:proofErr w:type="spellStart"/>
      <w:r>
        <w:t>Feigin</w:t>
      </w:r>
      <w:proofErr w:type="spellEnd"/>
      <w:r>
        <w:t xml:space="preserve">,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 xml:space="preserve">(Nguyen &amp; </w:t>
      </w:r>
      <w:proofErr w:type="spellStart"/>
      <w:r w:rsidR="0064216E">
        <w:rPr>
          <w:szCs w:val="22"/>
        </w:rPr>
        <w:t>Shwedyk</w:t>
      </w:r>
      <w:proofErr w:type="spellEnd"/>
      <w:r w:rsidR="0064216E">
        <w:rPr>
          <w:szCs w:val="22"/>
        </w:rPr>
        <w:t>,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proofErr w:type="gramStart"/>
      <w:r w:rsidR="00A4596E">
        <w:rPr>
          <w:rFonts w:eastAsiaTheme="minorEastAsia"/>
          <w:i/>
        </w:rPr>
        <w:t>m(</w:t>
      </w:r>
      <w:proofErr w:type="gramEnd"/>
      <w:r w:rsidR="00A4596E">
        <w:rPr>
          <w:rFonts w:eastAsiaTheme="minorEastAsia"/>
          <w:i/>
        </w:rPr>
        <w:t xml:space="preserve">t) </w:t>
      </w:r>
      <w:r w:rsidR="00A4596E">
        <w:rPr>
          <w:rFonts w:eastAsiaTheme="minorEastAsia"/>
        </w:rPr>
        <w:t xml:space="preserve">is the received baseband signal from the </w:t>
      </w:r>
      <w:proofErr w:type="spellStart"/>
      <w:r w:rsidR="00A4596E">
        <w:rPr>
          <w:rFonts w:eastAsiaTheme="minorEastAsia"/>
        </w:rPr>
        <w:t>correlator</w:t>
      </w:r>
      <w:proofErr w:type="spellEnd"/>
      <w:r w:rsidR="00A4596E">
        <w:rPr>
          <w:rFonts w:eastAsiaTheme="minorEastAsia"/>
        </w:rPr>
        <w:t xml:space="preserve">,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w:t>
      </w:r>
      <w:proofErr w:type="spellStart"/>
      <w:r w:rsidR="00B30246">
        <w:t>FunCube</w:t>
      </w:r>
      <w:proofErr w:type="spellEnd"/>
      <w:r w:rsidR="00B30246">
        <w:t xml:space="preserv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w:t>
      </w:r>
      <w:proofErr w:type="spellStart"/>
      <w:r>
        <w:t>Karn</w:t>
      </w:r>
      <w:proofErr w:type="spellEnd"/>
      <w:r>
        <w:t xml:space="preserve">, KA9Q, in his efforts to secure the future of amateur radio. Like Jeff Davis, </w:t>
      </w:r>
      <w:r w:rsidR="00240CA9">
        <w:t>Dr.</w:t>
      </w:r>
      <w:r>
        <w:t xml:space="preserve"> </w:t>
      </w:r>
      <w:proofErr w:type="spellStart"/>
      <w:r>
        <w:t>Karn</w:t>
      </w:r>
      <w:proofErr w:type="spellEnd"/>
      <w:r>
        <w:t xml:space="preserve"> is also aware of amateur radio’s </w:t>
      </w:r>
      <w:r>
        <w:rPr>
          <w:i/>
        </w:rPr>
        <w:t>lost future</w:t>
      </w:r>
      <w:r>
        <w:t>. In a modem design article (</w:t>
      </w:r>
      <w:proofErr w:type="spellStart"/>
      <w:r>
        <w:t>Karn</w:t>
      </w:r>
      <w:proofErr w:type="spellEnd"/>
      <w:r>
        <w:t xml:space="preserve">, 2011), </w:t>
      </w:r>
      <w:r w:rsidR="00240CA9">
        <w:t xml:space="preserve">Dr. </w:t>
      </w:r>
      <w:proofErr w:type="spellStart"/>
      <w:r>
        <w:t>Karn</w:t>
      </w:r>
      <w:proofErr w:type="spellEnd"/>
      <w:r>
        <w:t xml:space="preserve"> hints that making amateur radio communications more accessible to prospective amateur radio operators is one solution for securing the future of amateur radio. Specifically, in the design article, </w:t>
      </w:r>
      <w:proofErr w:type="spellStart"/>
      <w:r>
        <w:t>Karn</w:t>
      </w:r>
      <w:proofErr w:type="spellEnd"/>
      <w:r>
        <w:t xml:space="preserve"> identifies the fact that amateur radio satellite communications is mostly inaccessible to amateur radio operators because the equipment involved is too expensive and esoteric. </w:t>
      </w:r>
      <w:proofErr w:type="spellStart"/>
      <w:r>
        <w:t>Karn’s</w:t>
      </w:r>
      <w:proofErr w:type="spellEnd"/>
      <w:r>
        <w:t xml:space="preserve">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w:t>
      </w:r>
      <w:proofErr w:type="spellStart"/>
      <w:r>
        <w:t>Karn</w:t>
      </w:r>
      <w:proofErr w:type="spellEnd"/>
      <w:r>
        <w:t xml:space="preserve">,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w:t>
      </w:r>
      <w:proofErr w:type="spellStart"/>
      <w:r>
        <w:t>Karn</w:t>
      </w:r>
      <w:proofErr w:type="spellEnd"/>
      <w:r>
        <w:t xml:space="preserve"> is referring to </w:t>
      </w:r>
      <w:r w:rsidR="00240CA9">
        <w:t xml:space="preserve">state-of-the-art </w:t>
      </w:r>
      <w:r>
        <w:t xml:space="preserve">software-defined radio systems and bulky antennas. This kind of equipment is regarded as being too inaccessible for the typical school demonstration of amateur radio satellite communications. Instead, </w:t>
      </w:r>
      <w:proofErr w:type="spellStart"/>
      <w:r>
        <w:t>Karn</w:t>
      </w:r>
      <w:proofErr w:type="spellEnd"/>
      <w:r>
        <w:t xml:space="preserve">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w:t>
      </w:r>
      <w:proofErr w:type="spellStart"/>
      <w:r>
        <w:t>Sklar</w:t>
      </w:r>
      <w:proofErr w:type="spellEnd"/>
      <w:r>
        <w:t>,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 xml:space="preserve">stations (de </w:t>
      </w:r>
      <w:proofErr w:type="spellStart"/>
      <w:r w:rsidR="00EF4135">
        <w:t>Milliano</w:t>
      </w:r>
      <w:proofErr w:type="spellEnd"/>
      <w:r w:rsidR="00EF4135">
        <w:t>, et. al, 2010</w:t>
      </w:r>
      <w:r>
        <w:t xml:space="preserve">). </w:t>
      </w:r>
      <w:r w:rsidR="00EF4135">
        <w:t>“Less capable” ground stations includes stations with small, portable SMA antennas and li</w:t>
      </w:r>
      <w:r w:rsidR="00703DB2">
        <w:t>ttle USB modem dongles (e.g.</w:t>
      </w:r>
      <w:r w:rsidR="00EF4135">
        <w:t xml:space="preserve"> </w:t>
      </w:r>
      <w:proofErr w:type="spellStart"/>
      <w:r w:rsidR="00EF4135">
        <w:t>FunCube</w:t>
      </w:r>
      <w:proofErr w:type="spellEnd"/>
      <w:r w:rsidR="00EF4135">
        <w:t xml:space="preserv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w:t>
      </w:r>
      <w:proofErr w:type="spellStart"/>
      <w:r>
        <w:t>Karn</w:t>
      </w:r>
      <w:proofErr w:type="spellEnd"/>
      <w:r>
        <w:t xml:space="preserve">,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 xml:space="preserve">It is required that the Costas Loop carrier recovery circuit track and lock onto the received carrier in less than 5 </w:t>
            </w:r>
            <w:proofErr w:type="spellStart"/>
            <w:r>
              <w:t>ms</w:t>
            </w:r>
            <w:proofErr w:type="spellEnd"/>
            <w:r>
              <w:t xml:space="preserve">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w:t>
            </w:r>
            <w:proofErr w:type="spellStart"/>
            <w:r>
              <w:t>Eb</w:t>
            </w:r>
            <w:proofErr w:type="spellEnd"/>
            <w:r>
              <w:t>/N0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proofErr w:type="spellStart"/>
      <w:r w:rsidR="0073611F">
        <w:t>Trenz</w:t>
      </w:r>
      <w:proofErr w:type="spellEnd"/>
      <w:r w:rsidR="0073611F">
        <w:t xml:space="preserve"> Electronics </w:t>
      </w:r>
      <w:proofErr w:type="spellStart"/>
      <w:r w:rsidR="0073611F">
        <w:t>Micromodule</w:t>
      </w:r>
      <w:proofErr w:type="spellEnd"/>
      <w:r w:rsidR="0073611F">
        <w:t xml:space="preserve"> Spartan-6 XCSLX45-2CSG484I FPGA development board (product#: TE0630-00I) and </w:t>
      </w:r>
      <w:proofErr w:type="spellStart"/>
      <w:r w:rsidR="0073611F">
        <w:t>Trenz</w:t>
      </w:r>
      <w:proofErr w:type="spellEnd"/>
      <w:r w:rsidR="0073611F">
        <w:t xml:space="preserve"> Electronics Demo Carrier Board for Industrial </w:t>
      </w:r>
      <w:proofErr w:type="spellStart"/>
      <w:r w:rsidR="0073611F">
        <w:t>Micromodule</w:t>
      </w:r>
      <w:proofErr w:type="spellEnd"/>
      <w:r w:rsidR="0073611F">
        <w:t xml:space="preserv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 xml:space="preserve">ider transmitter-side of the forward error correction scheme. That is, the (2, 1, 7) convolutional encoder and required 2-bit </w:t>
      </w:r>
      <w:proofErr w:type="spellStart"/>
      <w:r w:rsidR="00B508C0">
        <w:t>serializer</w:t>
      </w:r>
      <w:proofErr w:type="spellEnd"/>
      <w:r w:rsidR="00B508C0">
        <w:t xml:space="preserve">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 xml:space="preserve">Forward Error Correction: Convolutional Encoder &amp; 2-bit </w:t>
      </w:r>
      <w:proofErr w:type="spellStart"/>
      <w:r>
        <w:t>Serializer</w:t>
      </w:r>
      <w:bookmarkEnd w:id="37"/>
      <w:proofErr w:type="spellEnd"/>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w:t>
      </w:r>
      <w:proofErr w:type="gramStart"/>
      <w:r>
        <w:t>shift</w:t>
      </w:r>
      <w:proofErr w:type="gramEnd"/>
      <w:r>
        <w:t xml:space="preserve"> register stages and the modulo-2 adders, or the </w:t>
      </w:r>
      <w:r>
        <w:rPr>
          <w:i/>
        </w:rPr>
        <w:t>generation matrices</w:t>
      </w:r>
      <w:r>
        <w:t>, characterize the convolutional encoder. In other words, some permutations of connections have better error-correcting capabilities than other permutations of connections (</w:t>
      </w:r>
      <w:proofErr w:type="spellStart"/>
      <w:r>
        <w:t>Sklar</w:t>
      </w:r>
      <w:proofErr w:type="spellEnd"/>
      <w:r>
        <w:t xml:space="preserve">,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proofErr w:type="gramStart"/>
      <w:r>
        <w:rPr>
          <w:b/>
        </w:rPr>
        <w:t>poly2trellis(</w:t>
      </w:r>
      <w:proofErr w:type="gramEnd"/>
      <w:r>
        <w:rPr>
          <w:b/>
        </w:rPr>
        <w:t xml:space="preserve">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proofErr w:type="spellStart"/>
      <w:r>
        <w:rPr>
          <w:i/>
        </w:rPr>
        <w:t>Unbuffer</w:t>
      </w:r>
      <w:proofErr w:type="spellEnd"/>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proofErr w:type="gramStart"/>
      <w:r>
        <w:rPr>
          <w:szCs w:val="22"/>
        </w:rPr>
        <w:t>where</w:t>
      </w:r>
      <w:proofErr w:type="gramEnd"/>
      <w:r>
        <w:rPr>
          <w:szCs w:val="22"/>
        </w:rPr>
        <w:t xml:space="preserv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w:t>
      </w:r>
      <w:proofErr w:type="spellStart"/>
      <w:r>
        <w:rPr>
          <w:szCs w:val="22"/>
        </w:rPr>
        <w:t>requency</w:t>
      </w:r>
      <w:proofErr w:type="spellEnd"/>
      <w:r>
        <w:rPr>
          <w:szCs w:val="22"/>
        </w:rPr>
        <w:t xml:space="preserve">,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w:t>
      </w:r>
      <w:proofErr w:type="spellStart"/>
      <w:r w:rsidR="00D62100">
        <w:rPr>
          <w:i/>
        </w:rPr>
        <w:t>Eb</w:t>
      </w:r>
      <w:proofErr w:type="spellEnd"/>
      <w:r w:rsidR="00D62100">
        <w:rPr>
          <w:i/>
        </w:rPr>
        <w:t>/No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proofErr w:type="gramStart"/>
      <w:r>
        <w:t>where</w:t>
      </w:r>
      <w:proofErr w:type="gramEnd"/>
      <w:r>
        <w:t xml:space="preserv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proofErr w:type="spellStart"/>
      <w:r>
        <w:rPr>
          <w:i/>
        </w:rPr>
        <w:t>k</w:t>
      </w:r>
      <w:r>
        <w:rPr>
          <w:i/>
          <w:vertAlign w:val="subscript"/>
        </w:rPr>
        <w:t>p</w:t>
      </w:r>
      <w:proofErr w:type="spellEnd"/>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xml:space="preserve">.  Time domain model of the Costas Loop carrier recovery and demodulation circuit.  </w:t>
      </w:r>
      <w:proofErr w:type="gramStart"/>
      <w:r w:rsidRPr="00D6469D">
        <w:rPr>
          <w:b w:val="0"/>
          <w:sz w:val="18"/>
        </w:rPr>
        <w:t>It’s</w:t>
      </w:r>
      <w:proofErr w:type="gramEnd"/>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proofErr w:type="gramStart"/>
      <w:r>
        <w:t xml:space="preserve">, </w:t>
      </w:r>
      <w:proofErr w:type="gramEnd"/>
      <m:oMath>
        <m:r>
          <w:rPr>
            <w:rFonts w:ascii="Cambria Math" w:hAnsi="Cambria Math"/>
          </w:rPr>
          <m:t>θ</m:t>
        </m:r>
      </m:oMath>
      <w:r>
        <w:t xml:space="preserve">.  This is equivalent to equation (3) </w:t>
      </w:r>
      <w:proofErr w:type="gramStart"/>
      <w:r>
        <w:t xml:space="preserve">where </w:t>
      </w:r>
      <m:oMath>
        <m:d>
          <m:dPr>
            <m:ctrlPr>
              <w:rPr>
                <w:rFonts w:ascii="Cambria Math" w:hAnsi="Cambria Math"/>
                <w:i/>
              </w:rPr>
            </m:ctrlPr>
          </m:dPr>
          <m:e>
            <w:proofErr w:type="gramEnd"/>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w:t>
      </w:r>
      <w:proofErr w:type="spellStart"/>
      <w:r>
        <w:t>doubler</w:t>
      </w:r>
      <w:proofErr w:type="spellEnd"/>
      <w:r>
        <w:t xml:space="preserve"> on the right side of the Costas Loop multiplies the output of the in-phase and Quadrature LPF’s.  The resulting error signal</w:t>
      </w:r>
      <w:proofErr w:type="gramStart"/>
      <w:r>
        <w:t xml:space="preserve">, </w:t>
      </w:r>
      <w:proofErr w:type="gramEnd"/>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then the outp</w:t>
      </w:r>
      <w:proofErr w:type="spellStart"/>
      <w:r>
        <w:t>ut</w:t>
      </w:r>
      <w:proofErr w:type="spellEnd"/>
      <w:r>
        <w:t xml:space="preserve">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t>
      </w:r>
      <w:proofErr w:type="gramStart"/>
      <w:r w:rsidR="00936AB0">
        <w:t xml:space="preserve">with </w:t>
      </w:r>
      <w:proofErr w:type="gramEnd"/>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a sensitivity gain</w:t>
      </w:r>
      <w:proofErr w:type="gramStart"/>
      <w:r w:rsidR="00BC667E">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ED15EB"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proofErr w:type="gramStart"/>
      <w:r>
        <w:rPr>
          <w:szCs w:val="22"/>
        </w:rPr>
        <w:t>is the proportional</w:t>
      </w:r>
      <w:proofErr w:type="gramEnd"/>
      <w:r>
        <w:rPr>
          <w:szCs w:val="22"/>
        </w:rPr>
        <w:t xml:space="preserve">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proofErr w:type="spellStart"/>
      <w:r w:rsidR="008F5300">
        <w:rPr>
          <w:szCs w:val="22"/>
        </w:rPr>
        <w:t>owever</w:t>
      </w:r>
      <w:proofErr w:type="spellEnd"/>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ED15EB"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ED15EB"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ED15EB"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filter gain</w:t>
      </w:r>
      <w:proofErr w:type="gramStart"/>
      <w:r w:rsidR="0044220C">
        <w:t xml:space="preserve">, </w:t>
      </w:r>
      <w:proofErr w:type="gramEnd"/>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w:t>
      </w:r>
      <w:proofErr w:type="gramStart"/>
      <w:r w:rsidR="00D1298C">
        <w:rPr>
          <w:szCs w:val="22"/>
        </w:rPr>
        <w:t>the I</w:t>
      </w:r>
      <w:proofErr w:type="gramEnd"/>
      <w:r w:rsidR="00D1298C">
        <w:rPr>
          <w:szCs w:val="22"/>
        </w:rPr>
        <w:t xml:space="preserve">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w:t>
      </w:r>
      <w:proofErr w:type="gramStart"/>
      <w:r w:rsidR="00E65045">
        <w:rPr>
          <w:szCs w:val="22"/>
        </w:rPr>
        <w:t xml:space="preserve">be </w:t>
      </w:r>
      <w:proofErr w:type="gramEnd"/>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 xml:space="preserve">The results in Figures 14 and 15 illustrates that the Costas loop meets the proposed design requirements.  The loops lock time for both phase and frequency steps are less than 3 </w:t>
      </w:r>
      <w:proofErr w:type="spellStart"/>
      <w:r>
        <w:t>ms</w:t>
      </w:r>
      <w:proofErr w:type="spellEnd"/>
      <w:r>
        <w:t xml:space="preserve">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w:t>
      </w:r>
      <w:proofErr w:type="spellStart"/>
      <w:r>
        <w:t>serializer</w:t>
      </w:r>
      <w:proofErr w:type="spellEnd"/>
      <w:r>
        <w:t xml:space="preserve">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proofErr w:type="spellStart"/>
      <w:proofErr w:type="gramStart"/>
      <w:r w:rsidR="00C17115">
        <w:rPr>
          <w:i/>
        </w:rPr>
        <w:t>d</w:t>
      </w:r>
      <w:r w:rsidR="00C17115">
        <w:rPr>
          <w:i/>
          <w:vertAlign w:val="subscript"/>
        </w:rPr>
        <w:t>f</w:t>
      </w:r>
      <w:proofErr w:type="spellEnd"/>
      <w:proofErr w:type="gramEnd"/>
      <w:r w:rsidR="00C17115">
        <w:rPr>
          <w:i/>
        </w:rPr>
        <w:t xml:space="preserve"> </w:t>
      </w:r>
      <w:r w:rsidR="005723C1">
        <w:t xml:space="preserve">of </w:t>
      </w:r>
      <w:r w:rsidR="00C17115">
        <w:t>10</w:t>
      </w:r>
      <w:r w:rsidR="00063817">
        <w:t xml:space="preserve"> (</w:t>
      </w:r>
      <w:proofErr w:type="spellStart"/>
      <w:r w:rsidR="00063817">
        <w:t>Sklar</w:t>
      </w:r>
      <w:proofErr w:type="spellEnd"/>
      <w:r w:rsidR="00063817">
        <w:t>, 2001)</w:t>
      </w:r>
      <w:r w:rsidR="00C17115">
        <w:t>. Essentially, free distance is the minimum Hamming distance between the all-zero path and any arbitrary path that diverges and remerges with the all-zero path (</w:t>
      </w:r>
      <w:proofErr w:type="spellStart"/>
      <w:r w:rsidR="00C17115">
        <w:t>Sklar</w:t>
      </w:r>
      <w:proofErr w:type="spellEnd"/>
      <w:r w:rsidR="00C17115">
        <w:t xml:space="preserve">,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w:t>
      </w:r>
      <w:proofErr w:type="spellStart"/>
      <w:r w:rsidR="005723C1">
        <w:t>Sklar</w:t>
      </w:r>
      <w:proofErr w:type="spellEnd"/>
      <w:r w:rsidR="005723C1">
        <w:t>,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proofErr w:type="spellStart"/>
      <w:r w:rsidR="00063817">
        <w:t>error</w:t>
      </w:r>
      <w:r w:rsidR="0093782D">
        <w:t>h</w:t>
      </w:r>
      <w:proofErr w:type="spellEnd"/>
      <w:r w:rsidR="00063817">
        <w:t xml:space="preserve"> for the (2, 1, </w:t>
      </w:r>
      <w:proofErr w:type="gramStart"/>
      <w:r w:rsidR="00063817">
        <w:t>7</w:t>
      </w:r>
      <w:proofErr w:type="gramEnd"/>
      <w:r w:rsidR="00063817">
        <w:t>)</w:t>
      </w:r>
      <w:r>
        <w:t xml:space="preserve"> convolutional code</w:t>
      </w:r>
      <w:r w:rsidR="00F83ACC">
        <w:t xml:space="preserve"> with BPSK and soft-decision decoding (</w:t>
      </w:r>
      <w:proofErr w:type="spellStart"/>
      <w:r w:rsidR="00F83ACC">
        <w:t>Sklar</w:t>
      </w:r>
      <w:proofErr w:type="spellEnd"/>
      <w:r w:rsidR="00F83ACC">
        <w:t xml:space="preserve"> writes ‘hard-decision decoding’; Brandon claims this is incorrect)</w:t>
      </w:r>
      <w:r>
        <w:t xml:space="preserve"> is expressed as follows:</w:t>
      </w:r>
    </w:p>
    <w:p w14:paraId="078BCC09" w14:textId="69E7F4AC" w:rsidR="00C17115" w:rsidRPr="002C2739" w:rsidRDefault="00ED15EB"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w:t>
      </w:r>
      <w:proofErr w:type="spellStart"/>
      <w:r>
        <w:t>Sklar</w:t>
      </w:r>
      <w:proofErr w:type="spellEnd"/>
      <w:r>
        <w:t>,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proofErr w:type="gramStart"/>
      <w:r>
        <w:t>where</w:t>
      </w:r>
      <w:proofErr w:type="gramEnd"/>
      <w:r>
        <w:t xml:space="preserv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w:t>
      </w:r>
      <w:proofErr w:type="gramStart"/>
      <w:r>
        <w:t>,1,7</w:t>
      </w:r>
      <w:r w:rsidR="00C94E50">
        <w:t>’</w:t>
      </w:r>
      <w:proofErr w:type="gramEnd"/>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proofErr w:type="spellStart"/>
      <w:r>
        <w:rPr>
          <w:i/>
        </w:rPr>
        <w:t>traceback</w:t>
      </w:r>
      <w:proofErr w:type="spellEnd"/>
      <w:r>
        <w:rPr>
          <w:i/>
        </w:rPr>
        <w:t xml:space="preserve"> length </w:t>
      </w:r>
      <w:r>
        <w:t xml:space="preserve">of </w:t>
      </w:r>
      <w:r w:rsidR="004D3406">
        <w:t xml:space="preserve">48, which is within the recommended range for a convolutional code with constraint length </w:t>
      </w:r>
      <w:r w:rsidR="004D3406">
        <w:rPr>
          <w:i/>
        </w:rPr>
        <w:t xml:space="preserve">K </w:t>
      </w:r>
      <w:r w:rsidR="004D3406">
        <w:t>= 7 (</w:t>
      </w:r>
      <w:proofErr w:type="spellStart"/>
      <w:r w:rsidR="004D3406">
        <w:t>Sklar</w:t>
      </w:r>
      <w:proofErr w:type="spellEnd"/>
      <w:r w:rsidR="004D3406">
        <w:t xml:space="preserve">, 2001). The </w:t>
      </w:r>
      <w:proofErr w:type="spellStart"/>
      <w:r w:rsidR="004D3406">
        <w:t>traceback</w:t>
      </w:r>
      <w:proofErr w:type="spellEnd"/>
      <w:r w:rsidR="004D3406">
        <w:t xml:space="preserve">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w:t>
      </w:r>
      <w:proofErr w:type="spellStart"/>
      <w:r w:rsidR="006B13E5">
        <w:t>Viswanathan</w:t>
      </w:r>
      <w:proofErr w:type="spellEnd"/>
      <w:r w:rsidR="006B13E5">
        <w:t>,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This section discusses the hardware implementation of the software model (</w:t>
      </w:r>
      <w:proofErr w:type="spellStart"/>
      <w:r>
        <w:t>ModelSim</w:t>
      </w:r>
      <w:proofErr w:type="spellEnd"/>
      <w:r>
        <w:t xml:space="preserve">)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xml:space="preserve">. The DUT is realized using two products from an electronics company named </w:t>
      </w:r>
      <w:proofErr w:type="spellStart"/>
      <w:r>
        <w:t>Trenz</w:t>
      </w:r>
      <w:proofErr w:type="spellEnd"/>
      <w:r>
        <w:t xml:space="preserve">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w:t>
      </w:r>
      <w:proofErr w:type="spellStart"/>
      <w:r>
        <w:rPr>
          <w:sz w:val="20"/>
        </w:rPr>
        <w:t>Trenz</w:t>
      </w:r>
      <w:proofErr w:type="spellEnd"/>
      <w:r>
        <w:rPr>
          <w:sz w:val="20"/>
        </w:rPr>
        <w:t xml:space="preserve">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Figure 48 depicts the top-level I/O wrapper module (top I/O module) of the DUT. The FPGA pins shown in Figure 47 are clearly shown as the inputs and outputs to the top I/O module. The top I/O module consists of several sub-modules. Two of the sub-modules (</w:t>
      </w:r>
      <w:proofErr w:type="spellStart"/>
      <w:r>
        <w:t>rcvr.v</w:t>
      </w:r>
      <w:proofErr w:type="spellEnd"/>
      <w:r>
        <w:t xml:space="preserve">, </w:t>
      </w:r>
      <w:proofErr w:type="spellStart"/>
      <w:r>
        <w:t>txmit.v</w:t>
      </w:r>
      <w:proofErr w:type="spellEnd"/>
      <w:r>
        <w:t xml:space="preserve">) interface with the BERT via the RS-232 serial communication scheme. The sub-module </w:t>
      </w:r>
      <w:proofErr w:type="spellStart"/>
      <w:r>
        <w:t>satcom.v</w:t>
      </w:r>
      <w:proofErr w:type="spellEnd"/>
      <w:r>
        <w:t xml:space="preserve">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Xilinx Spartan 6 XC6SLX45-</w:t>
      </w:r>
      <w:proofErr w:type="gramStart"/>
      <w:r w:rsidR="00136462">
        <w:rPr>
          <w:sz w:val="20"/>
        </w:rPr>
        <w:t>2CSG484C(</w:t>
      </w:r>
      <w:proofErr w:type="gramEnd"/>
      <w:r w:rsidR="00136462">
        <w:rPr>
          <w:sz w:val="20"/>
        </w:rPr>
        <w:t xml:space="preserve">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w:t>
      </w:r>
      <w:proofErr w:type="spellStart"/>
      <w:r w:rsidR="00136462">
        <w:rPr>
          <w:sz w:val="20"/>
        </w:rPr>
        <w:t>PMod</w:t>
      </w:r>
      <w:r w:rsidR="00136462">
        <w:rPr>
          <w:sz w:val="20"/>
          <w:vertAlign w:val="superscript"/>
        </w:rPr>
        <w:t>TM</w:t>
      </w:r>
      <w:proofErr w:type="spellEnd"/>
      <w:r w:rsidR="00136462">
        <w:rPr>
          <w:sz w:val="20"/>
        </w:rPr>
        <w:t xml:space="preserve"> ports. The </w:t>
      </w:r>
      <w:proofErr w:type="spellStart"/>
      <w:r w:rsidR="00136462">
        <w:rPr>
          <w:sz w:val="20"/>
        </w:rPr>
        <w:t>PMod</w:t>
      </w:r>
      <w:proofErr w:type="spellEnd"/>
      <w:r w:rsidR="00136462">
        <w:rPr>
          <w:sz w:val="20"/>
        </w:rPr>
        <w:t xml:space="preserve">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 xml:space="preserve">FPGA including RS-232 ports, 100 MHz system clock, system reset, four user LEDs, and two </w:t>
      </w:r>
      <w:proofErr w:type="spellStart"/>
      <w:r w:rsidR="000B3E50">
        <w:rPr>
          <w:sz w:val="20"/>
        </w:rPr>
        <w:t>PMod</w:t>
      </w:r>
      <w:r w:rsidR="000B3E50">
        <w:rPr>
          <w:sz w:val="20"/>
          <w:vertAlign w:val="superscript"/>
        </w:rPr>
        <w:t>TM</w:t>
      </w:r>
      <w:proofErr w:type="spellEnd"/>
      <w:r w:rsidR="000B3E50">
        <w:rPr>
          <w:sz w:val="20"/>
        </w:rPr>
        <w:t xml:space="preserve"> ports for interfacing to a DAC or logic analyzer. The sub-modules implement RS-232 interfacing (</w:t>
      </w:r>
      <w:proofErr w:type="spellStart"/>
      <w:r w:rsidR="000B3E50">
        <w:rPr>
          <w:sz w:val="20"/>
        </w:rPr>
        <w:t>rcvr.v</w:t>
      </w:r>
      <w:proofErr w:type="spellEnd"/>
      <w:r w:rsidR="000B3E50">
        <w:rPr>
          <w:sz w:val="20"/>
        </w:rPr>
        <w:t xml:space="preserve">, </w:t>
      </w:r>
      <w:proofErr w:type="spellStart"/>
      <w:r w:rsidR="000B3E50">
        <w:rPr>
          <w:sz w:val="20"/>
        </w:rPr>
        <w:t>txmit.v</w:t>
      </w:r>
      <w:proofErr w:type="spellEnd"/>
      <w:r w:rsidR="000B3E50">
        <w:rPr>
          <w:sz w:val="20"/>
        </w:rPr>
        <w:t>), digital communication loopback (</w:t>
      </w:r>
      <w:proofErr w:type="spellStart"/>
      <w:r w:rsidR="000B3E50">
        <w:rPr>
          <w:sz w:val="20"/>
        </w:rPr>
        <w:t>satcom.v</w:t>
      </w:r>
      <w:proofErr w:type="spellEnd"/>
      <w:r w:rsidR="000B3E50">
        <w:rPr>
          <w:sz w:val="20"/>
        </w:rPr>
        <w:t>), and DAC interfacing (</w:t>
      </w:r>
      <w:proofErr w:type="spellStart"/>
      <w:r w:rsidR="000B3E50">
        <w:rPr>
          <w:sz w:val="20"/>
        </w:rPr>
        <w:t>gendac.v</w:t>
      </w:r>
      <w:proofErr w:type="spellEnd"/>
      <w:r w:rsidR="000B3E50">
        <w:rPr>
          <w:sz w:val="20"/>
        </w:rPr>
        <w:t xml:space="preserve">, da3dac.v). The four digital </w:t>
      </w:r>
      <w:proofErr w:type="spellStart"/>
      <w:r w:rsidR="000B3E50">
        <w:rPr>
          <w:sz w:val="20"/>
        </w:rPr>
        <w:t>testpoint</w:t>
      </w:r>
      <w:proofErr w:type="spellEnd"/>
      <w:r w:rsidR="000B3E50">
        <w:rPr>
          <w:sz w:val="20"/>
        </w:rPr>
        <w:t xml:space="preserve"> signals (DIGITEST1, etc.) are reserved for testing/investigating any digital signal throughout the entire DUT. Access to </w:t>
      </w:r>
      <w:proofErr w:type="spellStart"/>
      <w:r w:rsidR="000B3E50">
        <w:rPr>
          <w:sz w:val="20"/>
        </w:rPr>
        <w:t>ChipScope</w:t>
      </w:r>
      <w:proofErr w:type="spellEnd"/>
      <w:r w:rsidR="000B3E50">
        <w:rPr>
          <w:sz w:val="20"/>
        </w:rPr>
        <w:t xml:space="preserve"> Pro software logic analyzer or Hardware-In-The-Loop software would have eliminated the need for the DAC and </w:t>
      </w:r>
      <w:proofErr w:type="spellStart"/>
      <w:r w:rsidR="000B3E50">
        <w:rPr>
          <w:sz w:val="20"/>
        </w:rPr>
        <w:t>PMod</w:t>
      </w:r>
      <w:r w:rsidR="000B3E50">
        <w:rPr>
          <w:sz w:val="20"/>
          <w:vertAlign w:val="superscript"/>
        </w:rPr>
        <w:t>TM</w:t>
      </w:r>
      <w:proofErr w:type="spellEnd"/>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 xml:space="preserve">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w:t>
      </w:r>
      <w:proofErr w:type="spellStart"/>
      <w:r>
        <w:t>Tera</w:t>
      </w:r>
      <w:proofErr w:type="spellEnd"/>
      <w:r>
        <w:t xml:space="preserve">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w:t>
      </w:r>
      <w:proofErr w:type="gramStart"/>
      <w:r>
        <w:rPr>
          <w:sz w:val="20"/>
        </w:rPr>
        <w:t>transmission</w:t>
      </w:r>
      <w:proofErr w:type="gramEnd"/>
      <w:r>
        <w:rPr>
          <w:sz w:val="20"/>
        </w:rPr>
        <w:t xml:space="preserve">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 xml:space="preserve">25 </w:t>
      </w:r>
      <w:proofErr w:type="spellStart"/>
      <w:r>
        <w:rPr>
          <w:sz w:val="20"/>
        </w:rPr>
        <w:t>ms</w:t>
      </w:r>
      <w:proofErr w:type="spellEnd"/>
      <w:r>
        <w:rPr>
          <w:sz w:val="20"/>
        </w:rPr>
        <w:t xml:space="preserve"> transmit delay occurs between each ASCII</w:t>
      </w:r>
    </w:p>
    <w:p w14:paraId="148A8AFD" w14:textId="5ABB5F47" w:rsidR="00D62B87" w:rsidRDefault="00D62B87" w:rsidP="000B4B64">
      <w:pPr>
        <w:spacing w:after="0"/>
        <w:jc w:val="center"/>
        <w:rPr>
          <w:sz w:val="20"/>
        </w:rPr>
      </w:pPr>
      <w:r>
        <w:rPr>
          <w:sz w:val="20"/>
        </w:rPr>
        <w:t xml:space="preserve">    </w:t>
      </w:r>
      <w:proofErr w:type="gramStart"/>
      <w:r>
        <w:rPr>
          <w:sz w:val="20"/>
        </w:rPr>
        <w:t>character</w:t>
      </w:r>
      <w:proofErr w:type="gramEnd"/>
      <w:r>
        <w:rPr>
          <w:sz w:val="20"/>
        </w:rPr>
        <w:t xml:space="preserve">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w:t>
      </w:r>
      <w:proofErr w:type="gramStart"/>
      <w:r>
        <w:rPr>
          <w:sz w:val="20"/>
        </w:rPr>
        <w:t>on</w:t>
      </w:r>
      <w:proofErr w:type="gramEnd"/>
      <w:r>
        <w:rPr>
          <w:sz w:val="20"/>
        </w:rPr>
        <w:t xml:space="preserve">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w:t>
      </w:r>
      <w:proofErr w:type="spellStart"/>
      <w:r>
        <w:t>Tera</w:t>
      </w:r>
      <w:proofErr w:type="spellEnd"/>
      <w:r>
        <w:t xml:space="preserve">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ED15EB"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Figure 48 shows the RS-232 receiver module (</w:t>
      </w:r>
      <w:proofErr w:type="spellStart"/>
      <w:r>
        <w:t>rcvr.v</w:t>
      </w:r>
      <w:proofErr w:type="spellEnd"/>
      <w:r>
        <w:t>) of the DUT which interfaces to the RS-232 transmitter of the BERT. The receiver module (</w:t>
      </w:r>
      <w:proofErr w:type="spellStart"/>
      <w:r>
        <w:t>rcvr.v</w:t>
      </w:r>
      <w:proofErr w:type="spellEnd"/>
      <w:r>
        <w:t xml:space="preserve">) processes the incoming RS-232 </w:t>
      </w:r>
      <w:r w:rsidR="003C2FEC">
        <w:t>signal</w:t>
      </w:r>
      <w:r>
        <w:t xml:space="preserve"> from the BERT, resulting in an 8-bit ASCII character. This 8-bit character is then provided to </w:t>
      </w:r>
      <w:proofErr w:type="spellStart"/>
      <w:r>
        <w:t>satcom.v</w:t>
      </w:r>
      <w:proofErr w:type="spellEnd"/>
      <w:r>
        <w:t xml:space="preserve">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A controller module (</w:t>
      </w:r>
      <w:proofErr w:type="spellStart"/>
      <w:r>
        <w:t>buffercontrol.v</w:t>
      </w:r>
      <w:proofErr w:type="spellEnd"/>
      <w:r>
        <w:t>) is used to implement the handshake signaling interface between the RS-232 receive and transmit modules (</w:t>
      </w:r>
      <w:proofErr w:type="spellStart"/>
      <w:r>
        <w:t>rcvr.v</w:t>
      </w:r>
      <w:proofErr w:type="spellEnd"/>
      <w:r>
        <w:t xml:space="preserve">, </w:t>
      </w:r>
      <w:proofErr w:type="spellStart"/>
      <w:r>
        <w:t>txmit.v</w:t>
      </w:r>
      <w:proofErr w:type="spellEnd"/>
      <w:r>
        <w:t>) and the 10K-bit receive and transmit storage buffer modules (</w:t>
      </w:r>
      <w:proofErr w:type="spellStart"/>
      <w:r>
        <w:t>rcvbuffer.v</w:t>
      </w:r>
      <w:proofErr w:type="spellEnd"/>
      <w:r>
        <w:t xml:space="preserve">, </w:t>
      </w:r>
      <w:proofErr w:type="spellStart"/>
      <w:r>
        <w:t>txmitbuffer.v</w:t>
      </w:r>
      <w:proofErr w:type="spellEnd"/>
      <w:r>
        <w:t xml:space="preserve">).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w:t>
      </w:r>
      <w:proofErr w:type="spellStart"/>
      <w:r>
        <w:rPr>
          <w:sz w:val="20"/>
        </w:rPr>
        <w:t>rcvr.v</w:t>
      </w:r>
      <w:proofErr w:type="spellEnd"/>
      <w:r>
        <w:rPr>
          <w:sz w:val="20"/>
        </w:rPr>
        <w:t xml:space="preserve">, </w:t>
      </w:r>
      <w:proofErr w:type="spellStart"/>
      <w:r>
        <w:rPr>
          <w:sz w:val="20"/>
        </w:rPr>
        <w:t>txmit.v</w:t>
      </w:r>
      <w:proofErr w:type="spellEnd"/>
      <w:r>
        <w:rPr>
          <w:sz w:val="20"/>
        </w:rPr>
        <w:t>) and the 10K-bit receive and transmit storage buffers (</w:t>
      </w:r>
      <w:proofErr w:type="spellStart"/>
      <w:r>
        <w:rPr>
          <w:sz w:val="20"/>
        </w:rPr>
        <w:t>rcvbuffer.v</w:t>
      </w:r>
      <w:proofErr w:type="spellEnd"/>
      <w:r>
        <w:rPr>
          <w:sz w:val="20"/>
        </w:rPr>
        <w:t xml:space="preserve">, </w:t>
      </w:r>
      <w:proofErr w:type="spellStart"/>
      <w:r>
        <w:rPr>
          <w:sz w:val="20"/>
        </w:rPr>
        <w:t>txmitbuffer.v</w:t>
      </w:r>
      <w:proofErr w:type="spellEnd"/>
      <w:r>
        <w:rPr>
          <w:sz w:val="20"/>
        </w:rPr>
        <w:t>). The 8-bit character received by the RS-232 receiver module (</w:t>
      </w:r>
      <w:proofErr w:type="spellStart"/>
      <w:r>
        <w:rPr>
          <w:sz w:val="20"/>
        </w:rPr>
        <w:t>rcvr.v</w:t>
      </w:r>
      <w:proofErr w:type="spellEnd"/>
      <w:r>
        <w:rPr>
          <w:sz w:val="20"/>
        </w:rPr>
        <w:t>) is passed to the buffer controller module (</w:t>
      </w:r>
      <w:proofErr w:type="spellStart"/>
      <w:r>
        <w:rPr>
          <w:sz w:val="20"/>
        </w:rPr>
        <w:t>buffer_control.v</w:t>
      </w:r>
      <w:proofErr w:type="spellEnd"/>
      <w:r>
        <w:rPr>
          <w:sz w:val="20"/>
        </w:rPr>
        <w:t>).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w:t>
      </w:r>
      <w:proofErr w:type="spellStart"/>
      <w:r>
        <w:rPr>
          <w:sz w:val="20"/>
        </w:rPr>
        <w:t>txmit.v</w:t>
      </w:r>
      <w:proofErr w:type="spellEnd"/>
      <w:r>
        <w:rPr>
          <w:sz w:val="20"/>
        </w:rPr>
        <w:t>).</w:t>
      </w:r>
    </w:p>
    <w:p w14:paraId="5FCE1D22" w14:textId="3396BDCA" w:rsidR="00725062" w:rsidRDefault="000F257D" w:rsidP="00D62B87">
      <w:r>
        <w:t>The next figure (Figure 51) is a human-readable flow chart of the state machine within the buffer controller module (</w:t>
      </w:r>
      <w:proofErr w:type="spellStart"/>
      <w:r>
        <w:t>buffer_control.v</w:t>
      </w:r>
      <w:proofErr w:type="spellEnd"/>
      <w:r>
        <w:t>). The state machine consists of eleven states. Six states (colored  blue) control the interface between the RS-232 receiver module (</w:t>
      </w:r>
      <w:proofErr w:type="spellStart"/>
      <w:r>
        <w:t>rcvr.v</w:t>
      </w:r>
      <w:proofErr w:type="spellEnd"/>
      <w:r>
        <w:t>) and the 10K-bit receive storage buffer module (</w:t>
      </w:r>
      <w:proofErr w:type="spellStart"/>
      <w:r>
        <w:t>rcvbuffer.v</w:t>
      </w:r>
      <w:proofErr w:type="spellEnd"/>
      <w:r>
        <w:t>), one state (colored green) indicates that 10,000 bits are passing through the digital communication loopback, and four states (colored red) control the interface between the 10K-bit transmit storage buffer module (</w:t>
      </w:r>
      <w:proofErr w:type="spellStart"/>
      <w:r>
        <w:t>txmitbuffer.v</w:t>
      </w:r>
      <w:proofErr w:type="spellEnd"/>
      <w:r>
        <w:t>) and the RS-232 transmitter module (</w:t>
      </w:r>
      <w:proofErr w:type="spellStart"/>
      <w:r>
        <w:t>txmit.v</w:t>
      </w:r>
      <w:proofErr w:type="spellEnd"/>
      <w:r>
        <w:t xml:space="preserve">). </w:t>
      </w:r>
      <w:r w:rsidR="00016218">
        <w:t>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w:t>
      </w:r>
      <w:proofErr w:type="spellStart"/>
      <w:r w:rsidR="00016218">
        <w:t>txmit.v</w:t>
      </w:r>
      <w:proofErr w:type="spellEnd"/>
      <w:r w:rsidR="00016218">
        <w:t xml:space="preserve">, </w:t>
      </w:r>
      <w:proofErr w:type="spellStart"/>
      <w:r w:rsidR="00016218">
        <w:t>rcvr.v</w:t>
      </w:r>
      <w:proofErr w:type="spellEnd"/>
      <w:r w:rsidR="00016218">
        <w:t xml:space="preserve">)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Human-readable flowchart of the state machine in the buffer controller module (</w:t>
      </w:r>
      <w:proofErr w:type="spellStart"/>
      <w:r w:rsidR="00074DC7">
        <w:rPr>
          <w:sz w:val="20"/>
        </w:rPr>
        <w:t>buffer_control.v</w:t>
      </w:r>
      <w:proofErr w:type="spellEnd"/>
      <w:r w:rsidR="00074DC7">
        <w:rPr>
          <w:sz w:val="20"/>
        </w:rPr>
        <w:t xml:space="preserve">). </w:t>
      </w:r>
      <w:r w:rsidR="00074DC7" w:rsidRPr="00074DC7">
        <w:rPr>
          <w:sz w:val="20"/>
        </w:rPr>
        <w:t>The state machine consists of eleven states. Six states (colored  blue) control the interface between the RS-232 receiver module (</w:t>
      </w:r>
      <w:proofErr w:type="spellStart"/>
      <w:r w:rsidR="00074DC7" w:rsidRPr="00074DC7">
        <w:rPr>
          <w:sz w:val="20"/>
        </w:rPr>
        <w:t>rcvr.v</w:t>
      </w:r>
      <w:proofErr w:type="spellEnd"/>
      <w:r w:rsidR="00074DC7" w:rsidRPr="00074DC7">
        <w:rPr>
          <w:sz w:val="20"/>
        </w:rPr>
        <w:t>) and the 10K-bit receive storage buffer module (</w:t>
      </w:r>
      <w:proofErr w:type="spellStart"/>
      <w:r w:rsidR="00074DC7" w:rsidRPr="00074DC7">
        <w:rPr>
          <w:sz w:val="20"/>
        </w:rPr>
        <w:t>rcvbuffer.v</w:t>
      </w:r>
      <w:proofErr w:type="spellEnd"/>
      <w:r w:rsidR="00074DC7" w:rsidRPr="00074DC7">
        <w:rPr>
          <w:sz w:val="20"/>
        </w:rPr>
        <w:t>), one state (colored green) indicates that 10,000 bits are passing through the digital communication loopback, and four states (colored red) control the interface between the 10K-bit transmit storage buffer module (</w:t>
      </w:r>
      <w:proofErr w:type="spellStart"/>
      <w:r w:rsidR="00074DC7" w:rsidRPr="00074DC7">
        <w:rPr>
          <w:sz w:val="20"/>
        </w:rPr>
        <w:t>txmitbuffer.v</w:t>
      </w:r>
      <w:proofErr w:type="spellEnd"/>
      <w:r w:rsidR="00074DC7" w:rsidRPr="00074DC7">
        <w:rPr>
          <w:sz w:val="20"/>
        </w:rPr>
        <w:t>) and the RS-232 transmitter module (</w:t>
      </w:r>
      <w:proofErr w:type="spellStart"/>
      <w:r w:rsidR="00074DC7" w:rsidRPr="00074DC7">
        <w:rPr>
          <w:sz w:val="20"/>
        </w:rPr>
        <w:t>txmit.v</w:t>
      </w:r>
      <w:proofErr w:type="spellEnd"/>
      <w:r w:rsidR="00074DC7" w:rsidRPr="00074DC7">
        <w:rPr>
          <w:sz w:val="20"/>
        </w:rPr>
        <w:t>).</w:t>
      </w:r>
    </w:p>
    <w:p w14:paraId="4CE981F4" w14:textId="05A9A65C" w:rsidR="00074DC7" w:rsidRPr="00074DC7" w:rsidRDefault="00074DC7" w:rsidP="000F257D">
      <w:pPr>
        <w:jc w:val="left"/>
      </w:pPr>
      <w:proofErr w:type="gramStart"/>
      <w:r>
        <w:t>successful</w:t>
      </w:r>
      <w:proofErr w:type="gramEnd"/>
      <w:r>
        <w:t xml:space="preserve">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 xml:space="preserve">Forward Error Correction: Convolutional Encoder &amp; 2-bit </w:t>
      </w:r>
      <w:proofErr w:type="spellStart"/>
      <w:r w:rsidR="00364F0E">
        <w:t>Serializer</w:t>
      </w:r>
      <w:bookmarkEnd w:id="47"/>
      <w:proofErr w:type="spellEnd"/>
    </w:p>
    <w:p w14:paraId="17EDDEF4" w14:textId="515E999E" w:rsidR="00364F0E" w:rsidRDefault="001E39F7" w:rsidP="00364F0E">
      <w:pPr>
        <w:pStyle w:val="Heading3"/>
        <w:numPr>
          <w:ilvl w:val="0"/>
          <w:numId w:val="0"/>
        </w:numPr>
      </w:pPr>
      <w:bookmarkStart w:id="48" w:name="_Toc383898556"/>
      <w:r>
        <w:t>3.2.4</w:t>
      </w:r>
      <w:r w:rsidR="00364F0E">
        <w:tab/>
      </w:r>
      <w:r>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w:t>
      </w:r>
      <w:proofErr w:type="spellStart"/>
      <w:r w:rsidRPr="00D377A6">
        <w:rPr>
          <w:color w:val="000000"/>
          <w:szCs w:val="22"/>
        </w:rPr>
        <w:t>MHz.</w:t>
      </w:r>
      <w:proofErr w:type="spellEnd"/>
      <w:r w:rsidRPr="00D377A6">
        <w:rPr>
          <w:color w:val="000000"/>
          <w:szCs w:val="22"/>
        </w:rPr>
        <w:t xml:space="preserve">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w:t>
      </w:r>
      <w:proofErr w:type="gramStart"/>
      <w:r w:rsidRPr="00D377A6">
        <w:rPr>
          <w:color w:val="000000"/>
          <w:szCs w:val="22"/>
        </w:rPr>
        <w:t>Up</w:t>
      </w:r>
      <w:proofErr w:type="gramEnd"/>
      <w:r w:rsidRPr="00D377A6">
        <w:rPr>
          <w:color w:val="000000"/>
          <w:szCs w:val="22"/>
        </w:rPr>
        <w:t xml:space="preserve"> Table to have 4098 valu</w:t>
      </w:r>
      <w:proofErr w:type="spellStart"/>
      <w:r w:rsidRPr="00D377A6">
        <w:rPr>
          <w:color w:val="000000"/>
          <w:szCs w:val="22"/>
        </w:rPr>
        <w:t>es</w:t>
      </w:r>
      <w:proofErr w:type="spellEnd"/>
      <w:r w:rsidRPr="00D377A6">
        <w:rPr>
          <w:color w:val="000000"/>
          <w:szCs w:val="22"/>
        </w:rPr>
        <w:t xml:space="preserve">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w:t>
      </w:r>
      <w:proofErr w:type="spellStart"/>
      <w:r w:rsidRPr="00D377A6">
        <w:rPr>
          <w:color w:val="000000"/>
          <w:szCs w:val="22"/>
        </w:rPr>
        <w:t>ler</w:t>
      </w:r>
      <w:proofErr w:type="spellEnd"/>
      <w:r w:rsidRPr="00D377A6">
        <w:rPr>
          <w:color w:val="000000"/>
          <w:szCs w:val="22"/>
        </w:rPr>
        <w:t xml:space="preserve">. This parameter of the DDS Compiler dictates the frequency resolution of the sinusoidal wave generated </w:t>
      </w:r>
      <w:proofErr w:type="spellStart"/>
      <w:r w:rsidRPr="00D377A6">
        <w:rPr>
          <w:color w:val="000000"/>
          <w:szCs w:val="22"/>
        </w:rPr>
        <w:t>wherethe</w:t>
      </w:r>
      <w:proofErr w:type="spellEnd"/>
      <w:r w:rsidRPr="00D377A6">
        <w:rPr>
          <w:color w:val="000000"/>
          <w:szCs w:val="22"/>
        </w:rPr>
        <w:t xml:space="preserv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2908BFF0" w14:textId="2306F1FE" w:rsidR="00D377A6" w:rsidRDefault="00D377A6" w:rsidP="00ED15EB">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5C7E50D3" w14:textId="77777777" w:rsidR="00ED15EB" w:rsidRPr="00ED15EB" w:rsidRDefault="00ED15EB" w:rsidP="00ED15EB">
      <w:pPr>
        <w:widowControl/>
        <w:overflowPunct/>
        <w:autoSpaceDE/>
        <w:autoSpaceDN/>
        <w:adjustRightInd/>
        <w:spacing w:after="0"/>
        <w:jc w:val="left"/>
        <w:textAlignment w:val="auto"/>
        <w:rPr>
          <w:rFonts w:ascii="Calibri" w:hAnsi="Calibri"/>
          <w:color w:val="000000"/>
          <w:szCs w:val="22"/>
        </w:rPr>
      </w:pPr>
    </w:p>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proofErr w:type="spellStart"/>
      <w:r w:rsidRPr="00D377A6">
        <w:rPr>
          <w:i/>
          <w:iCs/>
          <w:color w:val="000000"/>
          <w:szCs w:val="22"/>
        </w:rPr>
        <w:t>Modulator.v</w:t>
      </w:r>
      <w:proofErr w:type="spellEnd"/>
      <w:r w:rsidRPr="00D377A6">
        <w:rPr>
          <w:color w:val="000000"/>
          <w:szCs w:val="22"/>
        </w:rPr>
        <w:t xml:space="preserve"> module is created named </w:t>
      </w:r>
      <w:proofErr w:type="spellStart"/>
      <w:r w:rsidRPr="00D377A6">
        <w:rPr>
          <w:i/>
          <w:iCs/>
          <w:color w:val="000000"/>
          <w:szCs w:val="22"/>
        </w:rPr>
        <w:t>mixer.v</w:t>
      </w:r>
      <w:proofErr w:type="spellEnd"/>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w:t>
      </w:r>
      <w:proofErr w:type="gramStart"/>
      <w:r w:rsidRPr="00D377A6">
        <w:rPr>
          <w:color w:val="000000"/>
          <w:szCs w:val="22"/>
        </w:rPr>
        <w:t xml:space="preserve">an </w:t>
      </w:r>
      <w:r w:rsidRPr="00D377A6">
        <w:rPr>
          <w:i/>
          <w:iCs/>
          <w:color w:val="000000"/>
          <w:szCs w:val="22"/>
        </w:rPr>
        <w:t>if</w:t>
      </w:r>
      <w:proofErr w:type="gramEnd"/>
      <w:r w:rsidRPr="00D377A6">
        <w:rPr>
          <w:i/>
          <w:iCs/>
          <w:color w:val="000000"/>
          <w:szCs w:val="22"/>
        </w:rPr>
        <w:t xml:space="preserve">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485A76E5" w:rsidR="001E39F7" w:rsidRDefault="001E39F7" w:rsidP="001E39F7">
      <w:pPr>
        <w:pStyle w:val="Heading3"/>
        <w:numPr>
          <w:ilvl w:val="0"/>
          <w:numId w:val="0"/>
        </w:numPr>
      </w:pPr>
      <w:bookmarkStart w:id="49" w:name="_Toc383898557"/>
      <w:r>
        <w:t>3.2.5</w:t>
      </w:r>
      <w:r>
        <w:tab/>
        <w:t>AWGN Channel</w:t>
      </w:r>
      <w:bookmarkEnd w:id="49"/>
    </w:p>
    <w:p w14:paraId="48139F35" w14:textId="39D22568"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w:t>
      </w:r>
      <w:proofErr w:type="spellStart"/>
      <w:r w:rsidRPr="00D032DE">
        <w:rPr>
          <w:color w:val="000000"/>
          <w:szCs w:val="22"/>
        </w:rPr>
        <w:t>Digi</w:t>
      </w:r>
      <w:proofErr w:type="spellEnd"/>
      <w:r w:rsidRPr="00D032DE">
        <w:rPr>
          <w:color w:val="000000"/>
          <w:szCs w:val="22"/>
        </w:rPr>
        <w:t xml:space="preserve">-Key. The </w:t>
      </w:r>
      <w:proofErr w:type="spellStart"/>
      <w:r w:rsidRPr="00D032DE">
        <w:rPr>
          <w:i/>
          <w:iCs/>
          <w:color w:val="000000"/>
          <w:szCs w:val="22"/>
        </w:rPr>
        <w:t>LFSR_Plus.v</w:t>
      </w:r>
      <w:proofErr w:type="spellEnd"/>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the four registers. The Figure #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proofErr w:type="spellStart"/>
      <w:r w:rsidRPr="00D032DE">
        <w:rPr>
          <w:i/>
          <w:iCs/>
          <w:color w:val="000000"/>
          <w:szCs w:val="22"/>
        </w:rPr>
        <w:t>g_noise</w:t>
      </w:r>
      <w:proofErr w:type="spellEnd"/>
      <w:r w:rsidRPr="00D032DE">
        <w:rPr>
          <w:i/>
          <w:iCs/>
          <w:color w:val="000000"/>
          <w:szCs w:val="22"/>
        </w:rPr>
        <w:t xml:space="preserve"> </w:t>
      </w:r>
      <w:r w:rsidRPr="00D032DE">
        <w:rPr>
          <w:color w:val="000000"/>
          <w:szCs w:val="22"/>
        </w:rPr>
        <w:t xml:space="preserve">or the AWGN. </w:t>
      </w:r>
    </w:p>
    <w:p w14:paraId="01796FA3" w14:textId="77777777" w:rsidR="00D032DE" w:rsidRDefault="00D032DE" w:rsidP="000C4B31">
      <w:pPr>
        <w:rPr>
          <w:noProof/>
        </w:rPr>
      </w:pPr>
    </w:p>
    <w:p w14:paraId="3D4F5F6A" w14:textId="6A72169A" w:rsidR="000C4B31" w:rsidRDefault="00D032DE" w:rsidP="00D032DE">
      <w:pPr>
        <w:jc w:val="center"/>
      </w:pPr>
      <w:r>
        <w:rPr>
          <w:noProof/>
        </w:rPr>
        <w:drawing>
          <wp:inline distT="0" distB="0" distL="0" distR="0" wp14:anchorId="35DA02A3" wp14:editId="3059D627">
            <wp:extent cx="3760337" cy="239814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2D2A0002" w14:textId="77777777" w:rsidR="00D032DE" w:rsidRPr="00D032DE" w:rsidRDefault="00D032DE" w:rsidP="00D032DE">
      <w:pPr>
        <w:widowControl/>
        <w:overflowPunct/>
        <w:autoSpaceDE/>
        <w:autoSpaceDN/>
        <w:adjustRightInd/>
        <w:spacing w:after="0"/>
        <w:jc w:val="center"/>
        <w:textAlignment w:val="auto"/>
        <w:rPr>
          <w:color w:val="000000"/>
          <w:szCs w:val="22"/>
        </w:rPr>
      </w:pPr>
      <w:r w:rsidRPr="00D032DE">
        <w:rPr>
          <w:color w:val="000000"/>
          <w:szCs w:val="22"/>
        </w:rPr>
        <w:t xml:space="preserve">Figure #: Block diagram of the LFSR module provided by </w:t>
      </w:r>
      <w:proofErr w:type="spellStart"/>
      <w:r w:rsidRPr="00D032DE">
        <w:rPr>
          <w:color w:val="000000"/>
          <w:szCs w:val="22"/>
        </w:rPr>
        <w:t>Digi</w:t>
      </w:r>
      <w:proofErr w:type="spellEnd"/>
      <w:r w:rsidRPr="00D032DE">
        <w:rPr>
          <w:color w:val="000000"/>
          <w:szCs w:val="22"/>
        </w:rPr>
        <w:t>-Key</w:t>
      </w:r>
    </w:p>
    <w:p w14:paraId="52778BB9" w14:textId="77777777" w:rsidR="00D032DE" w:rsidRDefault="00D032DE" w:rsidP="00D032DE">
      <w:pPr>
        <w:widowControl/>
        <w:overflowPunct/>
        <w:autoSpaceDE/>
        <w:autoSpaceDN/>
        <w:adjustRightInd/>
        <w:spacing w:after="0"/>
        <w:jc w:val="left"/>
        <w:textAlignment w:val="auto"/>
        <w:rPr>
          <w:rFonts w:ascii="Calibri" w:hAnsi="Calibri"/>
          <w:color w:val="000000"/>
          <w:szCs w:val="22"/>
        </w:rPr>
      </w:pPr>
    </w:p>
    <w:p w14:paraId="165EEB5A" w14:textId="46D280A7"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proofErr w:type="spellStart"/>
      <w:r w:rsidRPr="00D032DE">
        <w:rPr>
          <w:i/>
          <w:iCs/>
          <w:color w:val="000000"/>
          <w:szCs w:val="22"/>
        </w:rPr>
        <w:t>LFRS_plus.v</w:t>
      </w:r>
      <w:proofErr w:type="spellEnd"/>
      <w:r w:rsidRPr="00D032DE">
        <w:rPr>
          <w:color w:val="000000"/>
          <w:szCs w:val="22"/>
        </w:rPr>
        <w:t xml:space="preserve"> was configured for testing the operation of the module. Figure #+1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6B918193" w14:textId="1CE5F603"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proofErr w:type="spellStart"/>
      <w:r w:rsidRPr="00D032DE">
        <w:rPr>
          <w:i/>
          <w:iCs/>
          <w:color w:val="000000"/>
          <w:szCs w:val="22"/>
        </w:rPr>
        <w:t>LFRS_plus.v</w:t>
      </w:r>
      <w:proofErr w:type="spellEnd"/>
      <w:r w:rsidRPr="00D032DE">
        <w:rPr>
          <w:color w:val="000000"/>
          <w:szCs w:val="22"/>
        </w:rPr>
        <w:t xml:space="preserve"> was configured for testing the operation of the module. Figure #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4824CC67" w14:textId="730B689A"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noProof/>
          <w:color w:val="000000"/>
          <w:szCs w:val="22"/>
        </w:rPr>
        <mc:AlternateContent>
          <mc:Choice Requires="wps">
            <w:drawing>
              <wp:anchor distT="45720" distB="45720" distL="114300" distR="114300" simplePos="0" relativeHeight="251662336" behindDoc="0" locked="0" layoutInCell="1" allowOverlap="1" wp14:anchorId="3D202B97" wp14:editId="523BAB66">
                <wp:simplePos x="0" y="0"/>
                <wp:positionH relativeFrom="column">
                  <wp:posOffset>3182045</wp:posOffset>
                </wp:positionH>
                <wp:positionV relativeFrom="paragraph">
                  <wp:posOffset>2063330</wp:posOffset>
                </wp:positionV>
                <wp:extent cx="422275" cy="301625"/>
                <wp:effectExtent l="0" t="0" r="1587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solidFill>
                          <a:srgbClr val="FFFFFF"/>
                        </a:solidFill>
                        <a:ln w="9525">
                          <a:solidFill>
                            <a:srgbClr val="000000"/>
                          </a:solidFill>
                          <a:miter lim="800000"/>
                          <a:headEnd/>
                          <a:tailEnd/>
                        </a:ln>
                      </wps:spPr>
                      <wps:txbx>
                        <w:txbxContent>
                          <w:p w14:paraId="4FC15AF0" w14:textId="77777777" w:rsidR="00D032DE" w:rsidRDefault="00D032DE" w:rsidP="00D032DE">
                            <w:proofErr w:type="gramStart"/>
                            <w:r>
                              <w:t>top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2B97" id="Text Box 2" o:spid="_x0000_s1027" type="#_x0000_t202" style="position:absolute;margin-left:250.55pt;margin-top:162.45pt;width:33.25pt;height:2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">
                <v:textbox>
                  <w:txbxContent>
                    <w:p w14:paraId="4FC15AF0" w14:textId="77777777" w:rsidR="00D032DE" w:rsidRDefault="00D032DE" w:rsidP="00D032DE">
                      <w:proofErr w:type="gramStart"/>
                      <w:r>
                        <w:t>top</w:t>
                      </w:r>
                      <w:proofErr w:type="gramEnd"/>
                    </w:p>
                  </w:txbxContent>
                </v:textbox>
              </v:shape>
            </w:pict>
          </mc:Fallback>
        </mc:AlternateContent>
      </w:r>
      <w:r w:rsidRPr="00D032DE">
        <w:rPr>
          <w:rFonts w:ascii="Calibri" w:hAnsi="Calibri"/>
          <w:noProof/>
          <w:color w:val="000000"/>
          <w:szCs w:val="22"/>
        </w:rPr>
        <w:drawing>
          <wp:inline distT="0" distB="0" distL="0" distR="0" wp14:anchorId="3CD8C37C" wp14:editId="6FE93C7B">
            <wp:extent cx="5443268" cy="2233930"/>
            <wp:effectExtent l="0" t="0" r="5080" b="0"/>
            <wp:docPr id="37" name="Picture 37"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46C269C1" w14:textId="77777777"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2ABC6F0C" w14:textId="651B4A1D" w:rsidR="00D032DE" w:rsidRDefault="00D032DE" w:rsidP="00D032DE">
      <w:r w:rsidRPr="00D032DE">
        <w:rPr>
          <w:noProof/>
          <w:color w:val="000000"/>
          <w:szCs w:val="22"/>
        </w:rPr>
        <mc:AlternateContent>
          <mc:Choice Requires="wps">
            <w:drawing>
              <wp:anchor distT="45720" distB="45720" distL="114300" distR="114300" simplePos="0" relativeHeight="251664384" behindDoc="0" locked="0" layoutInCell="1" allowOverlap="1" wp14:anchorId="3B6C6684" wp14:editId="584D3191">
                <wp:simplePos x="0" y="0"/>
                <wp:positionH relativeFrom="column">
                  <wp:posOffset>3139800</wp:posOffset>
                </wp:positionH>
                <wp:positionV relativeFrom="paragraph">
                  <wp:posOffset>1945999</wp:posOffset>
                </wp:positionV>
                <wp:extent cx="655607" cy="301625"/>
                <wp:effectExtent l="0" t="0" r="11430"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01625"/>
                        </a:xfrm>
                        <a:prstGeom prst="rect">
                          <a:avLst/>
                        </a:prstGeom>
                        <a:solidFill>
                          <a:srgbClr val="FFFFFF"/>
                        </a:solidFill>
                        <a:ln w="9525">
                          <a:solidFill>
                            <a:srgbClr val="000000"/>
                          </a:solidFill>
                          <a:miter lim="800000"/>
                          <a:headEnd/>
                          <a:tailEnd/>
                        </a:ln>
                      </wps:spPr>
                      <wps:txbx>
                        <w:txbxContent>
                          <w:p w14:paraId="2A34D4E8" w14:textId="236C0AC5" w:rsidR="00D032DE" w:rsidRDefault="00D032DE" w:rsidP="00D032DE">
                            <w:proofErr w:type="gramStart"/>
                            <w:r>
                              <w:t>bottom</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684" id="_x0000_s1028" type="#_x0000_t202" style="position:absolute;left:0;text-align:left;margin-left:247.25pt;margin-top:153.25pt;width:51.6pt;height:23.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">
                <v:textbox>
                  <w:txbxContent>
                    <w:p w14:paraId="2A34D4E8" w14:textId="236C0AC5" w:rsidR="00D032DE" w:rsidRDefault="00D032DE" w:rsidP="00D032DE">
                      <w:proofErr w:type="gramStart"/>
                      <w:r>
                        <w:t>bottom</w:t>
                      </w:r>
                      <w:proofErr w:type="gramEnd"/>
                    </w:p>
                  </w:txbxContent>
                </v:textbox>
              </v:shape>
            </w:pict>
          </mc:Fallback>
        </mc:AlternateContent>
      </w:r>
      <w:r w:rsidRPr="00D032DE">
        <w:rPr>
          <w:rFonts w:ascii="Calibri" w:hAnsi="Calibri"/>
          <w:noProof/>
          <w:color w:val="000000"/>
          <w:szCs w:val="22"/>
        </w:rPr>
        <w:drawing>
          <wp:inline distT="0" distB="0" distL="0" distR="0" wp14:anchorId="62D0491B" wp14:editId="651C025A">
            <wp:extent cx="5443220" cy="2130425"/>
            <wp:effectExtent l="0" t="0" r="5080" b="3175"/>
            <wp:docPr id="36" name="Picture 36"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C0B4E0A" w14:textId="46024D06"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Figure #+1: Gaussian noise obtained using the </w:t>
      </w:r>
      <w:proofErr w:type="spellStart"/>
      <w:r>
        <w:rPr>
          <w:color w:val="000000"/>
          <w:szCs w:val="22"/>
        </w:rPr>
        <w:t>LFSR_plus.v</w:t>
      </w:r>
      <w:proofErr w:type="spellEnd"/>
      <w:r>
        <w:rPr>
          <w:color w:val="000000"/>
          <w:szCs w:val="22"/>
        </w:rPr>
        <w:t xml:space="preserve"> module using ISIM (top</w:t>
      </w:r>
      <w:r w:rsidRPr="00D032DE">
        <w:rPr>
          <w:color w:val="000000"/>
          <w:szCs w:val="22"/>
        </w:rPr>
        <w:t>); Histogram of the generated AWGN</w:t>
      </w:r>
      <w:r>
        <w:rPr>
          <w:color w:val="000000"/>
          <w:szCs w:val="22"/>
        </w:rPr>
        <w:t xml:space="preserve"> (bottom)</w:t>
      </w:r>
    </w:p>
    <w:p w14:paraId="54E6FE39" w14:textId="5844E7C2"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p>
    <w:p w14:paraId="7BDFD478" w14:textId="536985E1"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Outputting the Gaussian noise to the DAC, yielded an unexpected histogram. While the signal generated seemed to be Gaussian, the histogram obtained by the Electronics Analyzer, under a voltage range of -1.35 - 1.65. With the distribution not completely Gaussian, led to recalculation of the SNR using the actual analog values of the AW</w:t>
      </w:r>
      <w:bookmarkStart w:id="50" w:name="_GoBack"/>
      <w:bookmarkEnd w:id="50"/>
      <w:r w:rsidRPr="00D032DE">
        <w:rPr>
          <w:rFonts w:ascii="Calibri" w:hAnsi="Calibri"/>
          <w:color w:val="000000"/>
          <w:szCs w:val="22"/>
        </w:rPr>
        <w:t>GN signal. Figure #+2 illustrates the AWGN signal and the distribution of the AWGN signal</w:t>
      </w:r>
    </w:p>
    <w:p w14:paraId="3D1B8398" w14:textId="77777777" w:rsidR="00D032DE" w:rsidRDefault="00D032DE" w:rsidP="00D032DE"/>
    <w:p w14:paraId="3CB3A9A6" w14:textId="77777777" w:rsidR="00D032DE" w:rsidRDefault="00D032DE" w:rsidP="00D032DE"/>
    <w:p w14:paraId="739243CF" w14:textId="562B58AC"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lastRenderedPageBreak/>
        <w:t xml:space="preserve">Figure #+2: Gaussian noise obtained using the </w:t>
      </w:r>
      <w:proofErr w:type="spellStart"/>
      <w:r w:rsidRPr="00D032DE">
        <w:rPr>
          <w:rFonts w:ascii="Calibri" w:hAnsi="Calibri"/>
          <w:color w:val="000000"/>
          <w:szCs w:val="22"/>
        </w:rPr>
        <w:t>LFSR_plus.v</w:t>
      </w:r>
      <w:proofErr w:type="spellEnd"/>
      <w:r w:rsidRPr="00D032DE">
        <w:rPr>
          <w:rFonts w:ascii="Calibri" w:hAnsi="Calibri"/>
          <w:color w:val="000000"/>
          <w:szCs w:val="22"/>
        </w:rPr>
        <w:t xml:space="preserve"> module and converted in analog using the </w:t>
      </w:r>
      <w:proofErr w:type="spellStart"/>
      <w:r w:rsidRPr="00D032DE">
        <w:rPr>
          <w:rFonts w:ascii="Calibri" w:hAnsi="Calibri"/>
          <w:color w:val="000000"/>
          <w:szCs w:val="22"/>
        </w:rPr>
        <w:t>Pmod</w:t>
      </w:r>
      <w:proofErr w:type="spellEnd"/>
      <w:r w:rsidRPr="00D032DE">
        <w:rPr>
          <w:rFonts w:ascii="Calibri" w:hAnsi="Calibri"/>
          <w:color w:val="000000"/>
          <w:szCs w:val="22"/>
        </w:rPr>
        <w:t xml:space="preserve"> DA</w:t>
      </w:r>
      <w:r>
        <w:rPr>
          <w:rFonts w:ascii="Calibri" w:hAnsi="Calibri"/>
          <w:color w:val="000000"/>
          <w:szCs w:val="22"/>
        </w:rPr>
        <w:t xml:space="preserve">C </w:t>
      </w:r>
      <w:r w:rsidRPr="00D032DE">
        <w:rPr>
          <w:rFonts w:ascii="Calibri" w:hAnsi="Calibri"/>
          <w:color w:val="000000"/>
          <w:szCs w:val="22"/>
        </w:rPr>
        <w:t>(a); Histogram of the generated AWGN</w:t>
      </w:r>
    </w:p>
    <w:p w14:paraId="53801015" w14:textId="77777777" w:rsidR="00D032DE" w:rsidRPr="000C4B31" w:rsidRDefault="00D032DE" w:rsidP="00D032DE"/>
    <w:p w14:paraId="0D48160D" w14:textId="1F94741D" w:rsidR="001E39F7" w:rsidRDefault="001E39F7" w:rsidP="001E39F7">
      <w:pPr>
        <w:pStyle w:val="Heading3"/>
        <w:numPr>
          <w:ilvl w:val="0"/>
          <w:numId w:val="0"/>
        </w:numPr>
      </w:pPr>
      <w:bookmarkStart w:id="51" w:name="_Toc383898558"/>
      <w:r>
        <w:t>3.2.6</w:t>
      </w:r>
      <w:r>
        <w:tab/>
        <w:t>FEC-BPSK Demodulator: Carrier, Timing, Data Recovery &amp; Soft-decision Encoding</w:t>
      </w:r>
      <w:bookmarkEnd w:id="51"/>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uses a controller-</w:t>
      </w:r>
      <w:proofErr w:type="spellStart"/>
      <w:r w:rsidR="002A2404">
        <w:t>datapath</w:t>
      </w:r>
      <w:proofErr w:type="spellEnd"/>
      <w:r w:rsidR="002A2404">
        <w:t xml:space="preserve">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proofErr w:type="spellStart"/>
      <w:r w:rsidRPr="002A2404">
        <w:rPr>
          <w:sz w:val="20"/>
        </w:rPr>
        <w:t>Costas_Loop.v</w:t>
      </w:r>
      <w:proofErr w:type="spellEnd"/>
    </w:p>
    <w:p w14:paraId="763D8EEE" w14:textId="49A4C301" w:rsidR="00370A17" w:rsidRPr="002A2404" w:rsidRDefault="00370A17" w:rsidP="00370A17">
      <w:pPr>
        <w:pStyle w:val="ListParagraph"/>
        <w:numPr>
          <w:ilvl w:val="0"/>
          <w:numId w:val="32"/>
        </w:numPr>
        <w:rPr>
          <w:sz w:val="20"/>
        </w:rPr>
      </w:pPr>
      <w:proofErr w:type="spellStart"/>
      <w:r w:rsidRPr="002A2404">
        <w:rPr>
          <w:sz w:val="20"/>
        </w:rPr>
        <w:t>Clock.v</w:t>
      </w:r>
      <w:proofErr w:type="spellEnd"/>
    </w:p>
    <w:p w14:paraId="733EC1FC" w14:textId="4E4A4CC5" w:rsidR="00370A17" w:rsidRPr="002A2404" w:rsidRDefault="00370A17" w:rsidP="00370A17">
      <w:pPr>
        <w:pStyle w:val="ListParagraph"/>
        <w:numPr>
          <w:ilvl w:val="0"/>
          <w:numId w:val="32"/>
        </w:numPr>
        <w:rPr>
          <w:sz w:val="20"/>
        </w:rPr>
      </w:pPr>
      <w:proofErr w:type="spellStart"/>
      <w:r w:rsidRPr="002A2404">
        <w:rPr>
          <w:sz w:val="20"/>
        </w:rPr>
        <w:t>CostasControl.v</w:t>
      </w:r>
      <w:proofErr w:type="spellEnd"/>
    </w:p>
    <w:p w14:paraId="50D9CAEA" w14:textId="4D87AE5D" w:rsidR="00370A17" w:rsidRPr="002A2404" w:rsidRDefault="00370A17" w:rsidP="00370A17">
      <w:pPr>
        <w:pStyle w:val="ListParagraph"/>
        <w:numPr>
          <w:ilvl w:val="0"/>
          <w:numId w:val="32"/>
        </w:numPr>
        <w:rPr>
          <w:sz w:val="20"/>
        </w:rPr>
      </w:pPr>
      <w:proofErr w:type="spellStart"/>
      <w:r w:rsidRPr="002A2404">
        <w:rPr>
          <w:sz w:val="20"/>
        </w:rPr>
        <w:t>Multiply.v</w:t>
      </w:r>
      <w:proofErr w:type="spellEnd"/>
    </w:p>
    <w:p w14:paraId="137012A3" w14:textId="48E7837D" w:rsidR="00370A17" w:rsidRPr="002A2404" w:rsidRDefault="00370A17" w:rsidP="00370A17">
      <w:pPr>
        <w:pStyle w:val="ListParagraph"/>
        <w:numPr>
          <w:ilvl w:val="0"/>
          <w:numId w:val="32"/>
        </w:numPr>
        <w:rPr>
          <w:sz w:val="20"/>
        </w:rPr>
      </w:pPr>
      <w:proofErr w:type="spellStart"/>
      <w:r w:rsidRPr="002A2404">
        <w:rPr>
          <w:sz w:val="20"/>
        </w:rPr>
        <w:t>ArmFilter.v</w:t>
      </w:r>
      <w:proofErr w:type="spellEnd"/>
    </w:p>
    <w:p w14:paraId="6938F3A2" w14:textId="0D2D1949" w:rsidR="00370A17" w:rsidRPr="002A2404" w:rsidRDefault="00370A17" w:rsidP="00370A17">
      <w:pPr>
        <w:pStyle w:val="ListParagraph"/>
        <w:numPr>
          <w:ilvl w:val="0"/>
          <w:numId w:val="32"/>
        </w:numPr>
        <w:rPr>
          <w:sz w:val="20"/>
        </w:rPr>
      </w:pPr>
      <w:proofErr w:type="spellStart"/>
      <w:r w:rsidRPr="002A2404">
        <w:rPr>
          <w:sz w:val="20"/>
        </w:rPr>
        <w:t>PhaseDetector.v</w:t>
      </w:r>
      <w:proofErr w:type="spellEnd"/>
    </w:p>
    <w:p w14:paraId="74AC32FD" w14:textId="162FC549" w:rsidR="00370A17" w:rsidRPr="002A2404" w:rsidRDefault="00370A17" w:rsidP="00370A17">
      <w:pPr>
        <w:pStyle w:val="ListParagraph"/>
        <w:numPr>
          <w:ilvl w:val="0"/>
          <w:numId w:val="32"/>
        </w:numPr>
        <w:rPr>
          <w:sz w:val="20"/>
        </w:rPr>
      </w:pPr>
      <w:proofErr w:type="spellStart"/>
      <w:r w:rsidRPr="002A2404">
        <w:rPr>
          <w:sz w:val="20"/>
        </w:rPr>
        <w:t>LoopFilter.v</w:t>
      </w:r>
      <w:proofErr w:type="spellEnd"/>
    </w:p>
    <w:p w14:paraId="41B04B19" w14:textId="233DE629" w:rsidR="00370A17" w:rsidRPr="002A2404" w:rsidRDefault="00370A17" w:rsidP="00370A17">
      <w:pPr>
        <w:pStyle w:val="ListParagraph"/>
        <w:numPr>
          <w:ilvl w:val="0"/>
          <w:numId w:val="32"/>
        </w:numPr>
        <w:rPr>
          <w:sz w:val="20"/>
        </w:rPr>
      </w:pPr>
      <w:proofErr w:type="spellStart"/>
      <w:r w:rsidRPr="002A2404">
        <w:rPr>
          <w:sz w:val="20"/>
        </w:rPr>
        <w:t>NCO.v</w:t>
      </w:r>
      <w:proofErr w:type="spellEnd"/>
    </w:p>
    <w:p w14:paraId="29A75E3E" w14:textId="77777777" w:rsidR="00370A17" w:rsidRDefault="00370A17" w:rsidP="004B4811"/>
    <w:p w14:paraId="7D681202" w14:textId="33305F6C" w:rsidR="002A2404" w:rsidRPr="002A2404" w:rsidRDefault="002A2404" w:rsidP="004B4811">
      <w:proofErr w:type="spellStart"/>
      <w:r>
        <w:rPr>
          <w:i/>
        </w:rPr>
        <w:t>Costas_Loop.v</w:t>
      </w:r>
      <w:proofErr w:type="spellEnd"/>
      <w:r>
        <w:t xml:space="preserve"> is the top level wrapper, </w:t>
      </w:r>
      <w:proofErr w:type="spellStart"/>
      <w:r>
        <w:rPr>
          <w:i/>
        </w:rPr>
        <w:t>Clock.v</w:t>
      </w:r>
      <w:proofErr w:type="spellEnd"/>
      <w:r>
        <w:t xml:space="preserve"> generates the 2 MHz sampling clock, and </w:t>
      </w:r>
      <w:proofErr w:type="spellStart"/>
      <w:r>
        <w:rPr>
          <w:i/>
        </w:rPr>
        <w:t>CostasControl.v</w:t>
      </w:r>
      <w:proofErr w:type="spellEnd"/>
      <w:r>
        <w:t xml:space="preserve"> controls the enabling and disabling of modules.  The </w:t>
      </w:r>
      <w:proofErr w:type="spellStart"/>
      <w:r>
        <w:t>datapath</w:t>
      </w:r>
      <w:proofErr w:type="spellEnd"/>
      <w:r>
        <w:t xml:space="preserve"> consists of </w:t>
      </w:r>
      <w:proofErr w:type="spellStart"/>
      <w:r w:rsidRPr="002A2404">
        <w:rPr>
          <w:i/>
        </w:rPr>
        <w:t>Multiply</w:t>
      </w:r>
      <w:r>
        <w:rPr>
          <w:i/>
        </w:rPr>
        <w:t>.v</w:t>
      </w:r>
      <w:proofErr w:type="spellEnd"/>
      <w:r>
        <w:t xml:space="preserve">, </w:t>
      </w:r>
      <w:proofErr w:type="spellStart"/>
      <w:r>
        <w:rPr>
          <w:i/>
        </w:rPr>
        <w:t>ArmFilter.v</w:t>
      </w:r>
      <w:proofErr w:type="spellEnd"/>
      <w:r>
        <w:t xml:space="preserve">, </w:t>
      </w:r>
      <w:proofErr w:type="spellStart"/>
      <w:r>
        <w:rPr>
          <w:i/>
        </w:rPr>
        <w:t>PhaseDetector.v</w:t>
      </w:r>
      <w:proofErr w:type="spellEnd"/>
      <w:r>
        <w:t xml:space="preserve">, </w:t>
      </w:r>
      <w:proofErr w:type="spellStart"/>
      <w:r>
        <w:rPr>
          <w:i/>
        </w:rPr>
        <w:t>LoopFilter</w:t>
      </w:r>
      <w:r>
        <w:t>.v</w:t>
      </w:r>
      <w:proofErr w:type="spellEnd"/>
      <w:r>
        <w:t xml:space="preserve"> and </w:t>
      </w:r>
      <w:proofErr w:type="spellStart"/>
      <w:r>
        <w:rPr>
          <w:i/>
        </w:rPr>
        <w:t>NCO.v</w:t>
      </w:r>
      <w:proofErr w:type="spellEnd"/>
      <w:r>
        <w:t xml:space="preserve">.  </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2" w:name="_Toc383898559"/>
      <w:r>
        <w:t>3.2.7</w:t>
      </w:r>
      <w:r>
        <w:tab/>
        <w:t>Forward Error Correction: Soft-decision Viterbi Decoding</w:t>
      </w:r>
      <w:bookmarkEnd w:id="52"/>
    </w:p>
    <w:p w14:paraId="775407A2" w14:textId="28B5170B" w:rsidR="008051DE" w:rsidRDefault="008051DE" w:rsidP="008051DE">
      <w:pPr>
        <w:pStyle w:val="Heading1"/>
        <w:numPr>
          <w:ilvl w:val="0"/>
          <w:numId w:val="27"/>
        </w:numPr>
        <w:textAlignment w:val="auto"/>
      </w:pPr>
      <w:bookmarkStart w:id="53" w:name="_Ref49498656"/>
      <w:bookmarkStart w:id="54" w:name="_Ref49480367"/>
      <w:bookmarkStart w:id="55" w:name="_Toc383898560"/>
      <w:r>
        <w:t>EVALUATION</w:t>
      </w:r>
      <w:bookmarkEnd w:id="53"/>
      <w:bookmarkEnd w:id="54"/>
      <w:r>
        <w:t xml:space="preserve"> (Brandon)</w:t>
      </w:r>
      <w:bookmarkEnd w:id="55"/>
    </w:p>
    <w:p w14:paraId="6DB5CEE8" w14:textId="77777777" w:rsidR="008051DE" w:rsidRDefault="008051DE" w:rsidP="008051DE">
      <w:pPr>
        <w:pStyle w:val="Heading1"/>
        <w:numPr>
          <w:ilvl w:val="0"/>
          <w:numId w:val="27"/>
        </w:numPr>
        <w:textAlignment w:val="auto"/>
      </w:pPr>
      <w:bookmarkStart w:id="56" w:name="_Ref49480917"/>
      <w:bookmarkStart w:id="57" w:name="_Toc383898561"/>
      <w:r>
        <w:t>SUMMARY AND FUTURE WORK</w:t>
      </w:r>
      <w:bookmarkEnd w:id="56"/>
      <w:bookmarkEnd w:id="57"/>
    </w:p>
    <w:p w14:paraId="72CF7A43" w14:textId="77777777" w:rsidR="008051DE" w:rsidRDefault="008051DE" w:rsidP="008051DE">
      <w:pPr>
        <w:pStyle w:val="Heading1"/>
        <w:numPr>
          <w:ilvl w:val="0"/>
          <w:numId w:val="27"/>
        </w:numPr>
        <w:textAlignment w:val="auto"/>
      </w:pPr>
      <w:bookmarkStart w:id="58" w:name="_Ref49480973"/>
      <w:bookmarkStart w:id="59" w:name="_Toc38389856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Alminde</w:t>
      </w:r>
      <w:proofErr w:type="spellEnd"/>
      <w:r>
        <w:rPr>
          <w:rFonts w:ascii="Verdana" w:hAnsi="Verdana"/>
          <w:color w:val="000000"/>
          <w:sz w:val="18"/>
          <w:szCs w:val="18"/>
        </w:rPr>
        <w:t xml:space="preserve">, L., </w:t>
      </w:r>
      <w:proofErr w:type="spellStart"/>
      <w:r>
        <w:rPr>
          <w:rFonts w:ascii="Verdana" w:hAnsi="Verdana"/>
          <w:color w:val="000000"/>
          <w:sz w:val="18"/>
          <w:szCs w:val="18"/>
        </w:rPr>
        <w:t>Bisgaard</w:t>
      </w:r>
      <w:proofErr w:type="spellEnd"/>
      <w:r>
        <w:rPr>
          <w:rFonts w:ascii="Verdana" w:hAnsi="Verdana"/>
          <w:color w:val="000000"/>
          <w:sz w:val="18"/>
          <w:szCs w:val="18"/>
        </w:rPr>
        <w:t xml:space="preserve">, M., </w:t>
      </w:r>
      <w:proofErr w:type="spellStart"/>
      <w:r>
        <w:rPr>
          <w:rFonts w:ascii="Verdana" w:hAnsi="Verdana"/>
          <w:color w:val="000000"/>
          <w:sz w:val="18"/>
          <w:szCs w:val="18"/>
        </w:rPr>
        <w:t>Vinther</w:t>
      </w:r>
      <w:proofErr w:type="spellEnd"/>
      <w:r>
        <w:rPr>
          <w:rFonts w:ascii="Verdana" w:hAnsi="Verdana"/>
          <w:color w:val="000000"/>
          <w:sz w:val="18"/>
          <w:szCs w:val="18"/>
        </w:rPr>
        <w:t xml:space="preserve">, D., </w:t>
      </w:r>
      <w:proofErr w:type="spellStart"/>
      <w:r>
        <w:rPr>
          <w:rFonts w:ascii="Verdana" w:hAnsi="Verdana"/>
          <w:color w:val="000000"/>
          <w:sz w:val="18"/>
          <w:szCs w:val="18"/>
        </w:rPr>
        <w:t>Viscor</w:t>
      </w:r>
      <w:proofErr w:type="spellEnd"/>
      <w:r>
        <w:rPr>
          <w:rFonts w:ascii="Verdana" w:hAnsi="Verdana"/>
          <w:color w:val="000000"/>
          <w:sz w:val="18"/>
          <w:szCs w:val="18"/>
        </w:rPr>
        <w:t xml:space="preserve">, T., &amp; </w:t>
      </w:r>
      <w:proofErr w:type="spellStart"/>
      <w:r>
        <w:rPr>
          <w:rFonts w:ascii="Verdana" w:hAnsi="Verdana"/>
          <w:color w:val="000000"/>
          <w:sz w:val="18"/>
          <w:szCs w:val="18"/>
        </w:rPr>
        <w:t>Ostergaard</w:t>
      </w:r>
      <w:proofErr w:type="spellEnd"/>
      <w:r>
        <w:rPr>
          <w:rFonts w:ascii="Verdana" w:hAnsi="Verdana"/>
          <w:color w:val="000000"/>
          <w:sz w:val="18"/>
          <w:szCs w:val="18"/>
        </w:rPr>
        <w:t>,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w:t>
      </w:r>
      <w:proofErr w:type="spellStart"/>
      <w:r>
        <w:rPr>
          <w:rFonts w:ascii="Verdana" w:hAnsi="Verdana"/>
          <w:i/>
          <w:iCs/>
          <w:color w:val="000000"/>
          <w:sz w:val="18"/>
          <w:szCs w:val="18"/>
        </w:rPr>
        <w:t>cubesat</w:t>
      </w:r>
      <w:proofErr w:type="spellEnd"/>
      <w:r>
        <w:rPr>
          <w:rFonts w:ascii="Verdana" w:hAnsi="Verdana"/>
          <w:i/>
          <w:iCs/>
          <w:color w:val="000000"/>
          <w:sz w:val="18"/>
          <w:szCs w:val="18"/>
        </w:rPr>
        <w:t xml:space="preserve">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proofErr w:type="spellStart"/>
      <w:r>
        <w:rPr>
          <w:rFonts w:ascii="Verdana" w:hAnsi="Verdana"/>
          <w:color w:val="000000"/>
          <w:sz w:val="18"/>
          <w:szCs w:val="18"/>
        </w:rPr>
        <w:t>Capitaine</w:t>
      </w:r>
      <w:proofErr w:type="spellEnd"/>
      <w:r>
        <w:rPr>
          <w:rFonts w:ascii="Verdana" w:hAnsi="Verdana"/>
          <w:color w:val="000000"/>
          <w:sz w:val="18"/>
          <w:szCs w:val="18"/>
        </w:rPr>
        <w:t xml:space="preserve">, T., </w:t>
      </w:r>
      <w:proofErr w:type="spellStart"/>
      <w:r>
        <w:rPr>
          <w:rFonts w:ascii="Verdana" w:hAnsi="Verdana"/>
          <w:color w:val="000000"/>
          <w:sz w:val="18"/>
          <w:szCs w:val="18"/>
        </w:rPr>
        <w:t>Barrandon</w:t>
      </w:r>
      <w:proofErr w:type="spellEnd"/>
      <w:r>
        <w:rPr>
          <w:rFonts w:ascii="Verdana" w:hAnsi="Verdana"/>
          <w:color w:val="000000"/>
          <w:sz w:val="18"/>
          <w:szCs w:val="18"/>
        </w:rPr>
        <w:t xml:space="preserve">, L., </w:t>
      </w:r>
      <w:proofErr w:type="spellStart"/>
      <w:r>
        <w:rPr>
          <w:rFonts w:ascii="Verdana" w:hAnsi="Verdana"/>
          <w:color w:val="000000"/>
          <w:sz w:val="18"/>
          <w:szCs w:val="18"/>
        </w:rPr>
        <w:t>Bourny</w:t>
      </w:r>
      <w:proofErr w:type="spellEnd"/>
      <w:r>
        <w:rPr>
          <w:rFonts w:ascii="Verdana" w:hAnsi="Verdana"/>
          <w:color w:val="000000"/>
          <w:sz w:val="18"/>
          <w:szCs w:val="18"/>
        </w:rPr>
        <w:t xml:space="preserve">, V., </w:t>
      </w:r>
      <w:proofErr w:type="spellStart"/>
      <w:r>
        <w:rPr>
          <w:rFonts w:ascii="Verdana" w:hAnsi="Verdana"/>
          <w:color w:val="000000"/>
          <w:sz w:val="18"/>
          <w:szCs w:val="18"/>
        </w:rPr>
        <w:t>Senlis</w:t>
      </w:r>
      <w:proofErr w:type="spellEnd"/>
      <w:r>
        <w:rPr>
          <w:rFonts w:ascii="Verdana" w:hAnsi="Verdana"/>
          <w:color w:val="000000"/>
          <w:sz w:val="18"/>
          <w:szCs w:val="18"/>
        </w:rPr>
        <w:t xml:space="preserve">, J., Le </w:t>
      </w:r>
      <w:proofErr w:type="spellStart"/>
      <w:r>
        <w:rPr>
          <w:rFonts w:ascii="Verdana" w:hAnsi="Verdana"/>
          <w:color w:val="000000"/>
          <w:sz w:val="18"/>
          <w:szCs w:val="18"/>
        </w:rPr>
        <w:t>Mortellec</w:t>
      </w:r>
      <w:proofErr w:type="spellEnd"/>
      <w:r>
        <w:rPr>
          <w:rFonts w:ascii="Verdana" w:hAnsi="Verdana"/>
          <w:color w:val="000000"/>
          <w:sz w:val="18"/>
          <w:szCs w:val="18"/>
        </w:rPr>
        <w:t xml:space="preserve">, A., </w:t>
      </w:r>
      <w:proofErr w:type="spellStart"/>
      <w:r>
        <w:rPr>
          <w:rFonts w:ascii="Verdana" w:hAnsi="Verdana"/>
          <w:color w:val="000000"/>
          <w:sz w:val="18"/>
          <w:szCs w:val="18"/>
        </w:rPr>
        <w:t>Astier</w:t>
      </w:r>
      <w:proofErr w:type="spellEnd"/>
      <w:r>
        <w:rPr>
          <w:rFonts w:ascii="Verdana" w:hAnsi="Verdana"/>
          <w:color w:val="000000"/>
          <w:sz w:val="18"/>
          <w:szCs w:val="18"/>
        </w:rPr>
        <w:t>, R., et al. (2010). Robust satellite AX25 frames demodulation. Paper presented at the</w:t>
      </w:r>
      <w:r>
        <w:rPr>
          <w:rStyle w:val="apple-converted-space"/>
          <w:rFonts w:ascii="Verdana" w:hAnsi="Verdana"/>
          <w:color w:val="000000"/>
          <w:sz w:val="18"/>
          <w:szCs w:val="18"/>
        </w:rPr>
        <w:t> </w:t>
      </w:r>
      <w:proofErr w:type="spellStart"/>
      <w:r>
        <w:rPr>
          <w:rFonts w:ascii="Verdana" w:hAnsi="Verdana"/>
          <w:i/>
          <w:iCs/>
          <w:color w:val="000000"/>
          <w:sz w:val="18"/>
          <w:szCs w:val="18"/>
        </w:rPr>
        <w:t>The</w:t>
      </w:r>
      <w:proofErr w:type="spellEnd"/>
      <w:r>
        <w:rPr>
          <w:rFonts w:ascii="Verdana" w:hAnsi="Verdana"/>
          <w:i/>
          <w:iCs/>
          <w:color w:val="000000"/>
          <w:sz w:val="18"/>
          <w:szCs w:val="18"/>
        </w:rPr>
        <w:t xml:space="preserve"> Small Satellites Systems and Services (4S) Symposium</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xml:space="preserve">. Norwood, Mass.: </w:t>
      </w:r>
      <w:proofErr w:type="spellStart"/>
      <w:r>
        <w:rPr>
          <w:rFonts w:ascii="Verdana" w:hAnsi="Verdana"/>
          <w:sz w:val="18"/>
          <w:szCs w:val="18"/>
        </w:rPr>
        <w:t>Artech</w:t>
      </w:r>
      <w:proofErr w:type="spellEnd"/>
      <w:r>
        <w:rPr>
          <w:rFonts w:ascii="Verdana" w:hAnsi="Verdana"/>
          <w:sz w:val="18"/>
          <w:szCs w:val="18"/>
        </w:rPr>
        <w:t xml:space="preserve">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50"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proofErr w:type="gramStart"/>
      <w:r>
        <w:rPr>
          <w:rFonts w:ascii="Verdana" w:hAnsi="Verdana"/>
          <w:color w:val="000000"/>
          <w:sz w:val="18"/>
          <w:szCs w:val="18"/>
        </w:rPr>
        <w:t>de</w:t>
      </w:r>
      <w:proofErr w:type="gramEnd"/>
      <w:r>
        <w:rPr>
          <w:rFonts w:ascii="Verdana" w:hAnsi="Verdana"/>
          <w:color w:val="000000"/>
          <w:sz w:val="18"/>
          <w:szCs w:val="18"/>
        </w:rPr>
        <w:t xml:space="preserve"> </w:t>
      </w:r>
      <w:proofErr w:type="spellStart"/>
      <w:r>
        <w:rPr>
          <w:rFonts w:ascii="Verdana" w:hAnsi="Verdana"/>
          <w:color w:val="000000"/>
          <w:sz w:val="18"/>
          <w:szCs w:val="18"/>
        </w:rPr>
        <w:t>Milliano</w:t>
      </w:r>
      <w:proofErr w:type="spellEnd"/>
      <w:r>
        <w:rPr>
          <w:rFonts w:ascii="Verdana" w:hAnsi="Verdana"/>
          <w:color w:val="000000"/>
          <w:sz w:val="18"/>
          <w:szCs w:val="18"/>
        </w:rPr>
        <w:t xml:space="preserve">, M., &amp; </w:t>
      </w:r>
      <w:proofErr w:type="spellStart"/>
      <w:r>
        <w:rPr>
          <w:rFonts w:ascii="Verdana" w:hAnsi="Verdana"/>
          <w:color w:val="000000"/>
          <w:sz w:val="18"/>
          <w:szCs w:val="18"/>
        </w:rPr>
        <w:t>Verhoeven</w:t>
      </w:r>
      <w:proofErr w:type="spellEnd"/>
      <w:r>
        <w:rPr>
          <w:rFonts w:ascii="Verdana" w:hAnsi="Verdana"/>
          <w:color w:val="000000"/>
          <w:sz w:val="18"/>
          <w:szCs w:val="18"/>
        </w:rPr>
        <w:t xml:space="preserve">, C. (2010). Towards the next generation of </w:t>
      </w:r>
      <w:proofErr w:type="spellStart"/>
      <w:r>
        <w:rPr>
          <w:rFonts w:ascii="Verdana" w:hAnsi="Verdana"/>
          <w:color w:val="000000"/>
          <w:sz w:val="18"/>
          <w:szCs w:val="18"/>
        </w:rPr>
        <w:t>nanosatellite</w:t>
      </w:r>
      <w:proofErr w:type="spellEnd"/>
      <w:r>
        <w:rPr>
          <w:rFonts w:ascii="Verdana" w:hAnsi="Verdana"/>
          <w:color w:val="000000"/>
          <w:sz w:val="18"/>
          <w:szCs w:val="18"/>
        </w:rPr>
        <w:t xml:space="preserve"> communication systems.</w:t>
      </w:r>
      <w:r>
        <w:rPr>
          <w:rStyle w:val="apple-converted-space"/>
          <w:rFonts w:ascii="Verdana" w:hAnsi="Verdana"/>
          <w:i/>
          <w:iCs/>
          <w:color w:val="000000"/>
          <w:sz w:val="18"/>
          <w:szCs w:val="18"/>
        </w:rPr>
        <w:t> </w:t>
      </w:r>
      <w:proofErr w:type="spellStart"/>
      <w:r>
        <w:rPr>
          <w:rFonts w:ascii="Verdana" w:hAnsi="Verdana"/>
          <w:i/>
          <w:iCs/>
          <w:color w:val="000000"/>
          <w:sz w:val="18"/>
          <w:szCs w:val="18"/>
        </w:rPr>
        <w:t>Acta</w:t>
      </w:r>
      <w:proofErr w:type="spellEnd"/>
      <w:r>
        <w:rPr>
          <w:rFonts w:ascii="Verdana" w:hAnsi="Verdana"/>
          <w:i/>
          <w:iCs/>
          <w:color w:val="000000"/>
          <w:sz w:val="18"/>
          <w:szCs w:val="18"/>
        </w:rPr>
        <w:t xml:space="preserve"> </w:t>
      </w:r>
      <w:proofErr w:type="spellStart"/>
      <w:r>
        <w:rPr>
          <w:rFonts w:ascii="Verdana" w:hAnsi="Verdana"/>
          <w:i/>
          <w:iCs/>
          <w:color w:val="000000"/>
          <w:sz w:val="18"/>
          <w:szCs w:val="18"/>
        </w:rPr>
        <w:t>Astronautica</w:t>
      </w:r>
      <w:proofErr w:type="spellEnd"/>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 xml:space="preserve">(9–10), 1425-1433. </w:t>
      </w:r>
      <w:proofErr w:type="gramStart"/>
      <w:r>
        <w:rPr>
          <w:rFonts w:ascii="Verdana" w:hAnsi="Verdana"/>
          <w:color w:val="000000"/>
          <w:sz w:val="18"/>
          <w:szCs w:val="18"/>
        </w:rPr>
        <w:t>doi</w:t>
      </w:r>
      <w:proofErr w:type="gramEnd"/>
      <w:r>
        <w:rPr>
          <w:rFonts w:ascii="Verdana" w:hAnsi="Verdana"/>
          <w:color w:val="000000"/>
          <w:sz w:val="18"/>
          <w:szCs w:val="18"/>
        </w:rPr>
        <w:t>:</w:t>
      </w:r>
      <w:hyperlink r:id="rId51"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proofErr w:type="spellStart"/>
      <w:r>
        <w:rPr>
          <w:rFonts w:ascii="Verdana" w:hAnsi="Verdana"/>
          <w:sz w:val="18"/>
          <w:szCs w:val="18"/>
        </w:rPr>
        <w:t>Feigin</w:t>
      </w:r>
      <w:proofErr w:type="spellEnd"/>
      <w:r>
        <w:rPr>
          <w:rFonts w:ascii="Verdana" w:hAnsi="Verdana"/>
          <w:sz w:val="18"/>
          <w:szCs w:val="18"/>
        </w:rPr>
        <w:t xml:space="preserve">,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proofErr w:type="spellStart"/>
      <w:r>
        <w:rPr>
          <w:rFonts w:ascii="Verdana" w:hAnsi="Verdana"/>
          <w:i/>
          <w:iCs/>
          <w:color w:val="000000"/>
          <w:sz w:val="18"/>
          <w:szCs w:val="18"/>
        </w:rPr>
        <w:t>Acta</w:t>
      </w:r>
      <w:proofErr w:type="spellEnd"/>
      <w:r>
        <w:rPr>
          <w:rFonts w:ascii="Verdana" w:hAnsi="Verdana"/>
          <w:i/>
          <w:iCs/>
          <w:color w:val="000000"/>
          <w:sz w:val="18"/>
          <w:szCs w:val="18"/>
        </w:rPr>
        <w:t xml:space="preserve"> </w:t>
      </w:r>
      <w:proofErr w:type="spellStart"/>
      <w:r>
        <w:rPr>
          <w:rFonts w:ascii="Verdana" w:hAnsi="Verdana"/>
          <w:i/>
          <w:iCs/>
          <w:color w:val="000000"/>
          <w:sz w:val="18"/>
          <w:szCs w:val="18"/>
        </w:rPr>
        <w:t>Astronautica</w:t>
      </w:r>
      <w:proofErr w:type="spellEnd"/>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 xml:space="preserve">(2–6), 203-211. </w:t>
      </w:r>
      <w:proofErr w:type="gramStart"/>
      <w:r>
        <w:rPr>
          <w:rFonts w:ascii="Verdana" w:hAnsi="Verdana"/>
          <w:color w:val="000000"/>
          <w:sz w:val="18"/>
          <w:szCs w:val="18"/>
        </w:rPr>
        <w:t>doi</w:t>
      </w:r>
      <w:proofErr w:type="gramEnd"/>
      <w:r>
        <w:rPr>
          <w:rFonts w:ascii="Verdana" w:hAnsi="Verdana"/>
          <w:color w:val="000000"/>
          <w:sz w:val="18"/>
          <w:szCs w:val="18"/>
        </w:rPr>
        <w:t>:</w:t>
      </w:r>
      <w:hyperlink r:id="rId52"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Karn</w:t>
      </w:r>
      <w:proofErr w:type="spellEnd"/>
      <w:r>
        <w:rPr>
          <w:rFonts w:ascii="Verdana" w:hAnsi="Verdana"/>
          <w:color w:val="000000"/>
          <w:sz w:val="18"/>
          <w:szCs w:val="18"/>
        </w:rPr>
        <w:t>,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3"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proofErr w:type="spellStart"/>
      <w:r>
        <w:rPr>
          <w:rFonts w:ascii="Verdana" w:hAnsi="Verdana"/>
          <w:color w:val="000000"/>
          <w:sz w:val="18"/>
          <w:szCs w:val="18"/>
        </w:rPr>
        <w:t>Karn</w:t>
      </w:r>
      <w:proofErr w:type="spellEnd"/>
      <w:r>
        <w:rPr>
          <w:rFonts w:ascii="Verdana" w:hAnsi="Verdana"/>
          <w:color w:val="000000"/>
          <w:sz w:val="18"/>
          <w:szCs w:val="18"/>
        </w:rPr>
        <w:t>,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4"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proofErr w:type="spellStart"/>
      <w:r>
        <w:rPr>
          <w:rFonts w:ascii="Verdana" w:hAnsi="Verdana"/>
          <w:sz w:val="18"/>
          <w:szCs w:val="18"/>
        </w:rPr>
        <w:t>Magliacane</w:t>
      </w:r>
      <w:proofErr w:type="spellEnd"/>
      <w:r>
        <w:rPr>
          <w:rFonts w:ascii="Verdana" w:hAnsi="Verdana"/>
          <w:sz w:val="18"/>
          <w:szCs w:val="18"/>
        </w:rPr>
        <w:t xml:space="preserv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 xml:space="preserve">Nguyen, H., &amp; </w:t>
      </w:r>
      <w:proofErr w:type="spellStart"/>
      <w:r>
        <w:rPr>
          <w:rFonts w:ascii="Verdana" w:hAnsi="Verdana"/>
          <w:color w:val="000000"/>
          <w:sz w:val="18"/>
          <w:szCs w:val="18"/>
        </w:rPr>
        <w:t>Shwedyk</w:t>
      </w:r>
      <w:proofErr w:type="spellEnd"/>
      <w:r>
        <w:rPr>
          <w:rFonts w:ascii="Verdana" w:hAnsi="Verdana"/>
          <w:color w:val="000000"/>
          <w:sz w:val="18"/>
          <w:szCs w:val="18"/>
        </w:rPr>
        <w:t>,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 xml:space="preserve">(1st </w:t>
      </w:r>
      <w:proofErr w:type="gramStart"/>
      <w:r>
        <w:rPr>
          <w:rFonts w:ascii="Verdana" w:hAnsi="Verdana"/>
          <w:color w:val="000000"/>
          <w:sz w:val="18"/>
          <w:szCs w:val="18"/>
        </w:rPr>
        <w:t>ed</w:t>
      </w:r>
      <w:proofErr w:type="gramEnd"/>
      <w:r>
        <w:rPr>
          <w:rFonts w:ascii="Verdana" w:hAnsi="Verdana"/>
          <w:color w:val="000000"/>
          <w:sz w:val="18"/>
          <w:szCs w:val="18"/>
        </w:rPr>
        <w:t>.).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proofErr w:type="spellStart"/>
      <w:r>
        <w:rPr>
          <w:rFonts w:ascii="Verdana" w:hAnsi="Verdana"/>
          <w:sz w:val="18"/>
          <w:szCs w:val="18"/>
        </w:rPr>
        <w:t>Proakis</w:t>
      </w:r>
      <w:proofErr w:type="spellEnd"/>
      <w:r>
        <w:rPr>
          <w:rFonts w:ascii="Verdana" w:hAnsi="Verdana"/>
          <w:sz w:val="18"/>
          <w:szCs w:val="18"/>
        </w:rPr>
        <w:t xml:space="preserve">, J. G. (2008). </w:t>
      </w:r>
      <w:r>
        <w:rPr>
          <w:rFonts w:ascii="Verdana" w:hAnsi="Verdana"/>
          <w:i/>
          <w:iCs/>
          <w:sz w:val="18"/>
          <w:szCs w:val="18"/>
        </w:rPr>
        <w:t>Digital communications</w:t>
      </w:r>
      <w:r>
        <w:rPr>
          <w:rFonts w:ascii="Verdana" w:hAnsi="Verdana"/>
          <w:sz w:val="18"/>
          <w:szCs w:val="18"/>
        </w:rPr>
        <w:t xml:space="preserve"> (5th </w:t>
      </w:r>
      <w:proofErr w:type="gramStart"/>
      <w:r>
        <w:rPr>
          <w:rFonts w:ascii="Verdana" w:hAnsi="Verdana"/>
          <w:sz w:val="18"/>
          <w:szCs w:val="18"/>
        </w:rPr>
        <w:t>ed</w:t>
      </w:r>
      <w:proofErr w:type="gramEnd"/>
      <w:r>
        <w:rPr>
          <w:rFonts w:ascii="Verdana" w:hAnsi="Verdana"/>
          <w:sz w:val="18"/>
          <w:szCs w:val="18"/>
        </w:rPr>
        <w:t>.).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 xml:space="preserve">Rao, K. H. S., </w:t>
      </w:r>
      <w:proofErr w:type="spellStart"/>
      <w:r>
        <w:rPr>
          <w:rFonts w:ascii="Verdana" w:hAnsi="Verdana"/>
          <w:color w:val="000000"/>
          <w:sz w:val="18"/>
          <w:szCs w:val="18"/>
        </w:rPr>
        <w:t>Jamadagni</w:t>
      </w:r>
      <w:proofErr w:type="spellEnd"/>
      <w:r>
        <w:rPr>
          <w:rFonts w:ascii="Verdana" w:hAnsi="Verdana"/>
          <w:color w:val="000000"/>
          <w:sz w:val="18"/>
          <w:szCs w:val="18"/>
        </w:rPr>
        <w:t xml:space="preserve">, K. S., Von </w:t>
      </w:r>
      <w:proofErr w:type="spellStart"/>
      <w:r>
        <w:rPr>
          <w:rFonts w:ascii="Verdana" w:hAnsi="Verdana"/>
          <w:color w:val="000000"/>
          <w:sz w:val="18"/>
          <w:szCs w:val="18"/>
        </w:rPr>
        <w:t>Allmen</w:t>
      </w:r>
      <w:proofErr w:type="spellEnd"/>
      <w:r>
        <w:rPr>
          <w:rFonts w:ascii="Verdana" w:hAnsi="Verdana"/>
          <w:color w:val="000000"/>
          <w:sz w:val="18"/>
          <w:szCs w:val="18"/>
        </w:rPr>
        <w:t>,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proofErr w:type="spellStart"/>
      <w:r>
        <w:rPr>
          <w:rFonts w:ascii="Verdana" w:hAnsi="Verdana"/>
          <w:color w:val="000000"/>
          <w:sz w:val="18"/>
          <w:szCs w:val="18"/>
        </w:rPr>
        <w:t>Roelofs</w:t>
      </w:r>
      <w:proofErr w:type="spellEnd"/>
      <w:r>
        <w:rPr>
          <w:rFonts w:ascii="Verdana" w:hAnsi="Verdana"/>
          <w:color w:val="000000"/>
          <w:sz w:val="18"/>
          <w:szCs w:val="18"/>
        </w:rPr>
        <w:t xml:space="preserve">, E. (1987). </w:t>
      </w:r>
      <w:proofErr w:type="gramStart"/>
      <w:r>
        <w:rPr>
          <w:rFonts w:ascii="Verdana" w:hAnsi="Verdana"/>
          <w:color w:val="000000"/>
          <w:sz w:val="18"/>
          <w:szCs w:val="18"/>
        </w:rPr>
        <w:t>a</w:t>
      </w:r>
      <w:proofErr w:type="gramEnd"/>
      <w:r>
        <w:rPr>
          <w:rFonts w:ascii="Verdana" w:hAnsi="Verdana"/>
          <w:color w:val="000000"/>
          <w:sz w:val="18"/>
          <w:szCs w:val="18"/>
        </w:rPr>
        <w:t xml:space="preserve"> </w:t>
      </w:r>
      <w:proofErr w:type="spellStart"/>
      <w:r>
        <w:rPr>
          <w:rFonts w:ascii="Verdana" w:hAnsi="Verdana"/>
          <w:color w:val="000000"/>
          <w:sz w:val="18"/>
          <w:szCs w:val="18"/>
        </w:rPr>
        <w:t>fsk</w:t>
      </w:r>
      <w:proofErr w:type="spellEnd"/>
      <w:r>
        <w:rPr>
          <w:rFonts w:ascii="Verdana" w:hAnsi="Verdana"/>
          <w:color w:val="000000"/>
          <w:sz w:val="18"/>
          <w:szCs w:val="18"/>
        </w:rPr>
        <w:t xml:space="preserve">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 xml:space="preserve">Digital communication systems using MATLABÂ® and </w:t>
      </w:r>
      <w:proofErr w:type="spellStart"/>
      <w:r>
        <w:rPr>
          <w:rFonts w:ascii="Verdana" w:hAnsi="Verdana"/>
          <w:i/>
          <w:iCs/>
          <w:sz w:val="18"/>
          <w:szCs w:val="18"/>
        </w:rPr>
        <w:t>SimulinkÂ</w:t>
      </w:r>
      <w:proofErr w:type="spellEnd"/>
      <w:r>
        <w:rPr>
          <w:rFonts w:ascii="Verdana" w:hAnsi="Verdana"/>
          <w:i/>
          <w:iCs/>
          <w:sz w:val="18"/>
          <w:szCs w:val="18"/>
        </w:rPr>
        <w:t>®</w:t>
      </w:r>
      <w:r>
        <w:rPr>
          <w:rFonts w:ascii="Verdana" w:hAnsi="Verdana"/>
          <w:sz w:val="18"/>
          <w:szCs w:val="18"/>
        </w:rPr>
        <w:t xml:space="preserve">. Gilroy, CA: Bookstand </w:t>
      </w:r>
      <w:proofErr w:type="gramStart"/>
      <w:r>
        <w:rPr>
          <w:rFonts w:ascii="Verdana" w:hAnsi="Verdana"/>
          <w:sz w:val="18"/>
          <w:szCs w:val="18"/>
        </w:rPr>
        <w:t>Pub..</w:t>
      </w:r>
      <w:proofErr w:type="gramEnd"/>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proofErr w:type="spellStart"/>
      <w:r>
        <w:rPr>
          <w:rFonts w:ascii="Verdana" w:hAnsi="Verdana"/>
          <w:color w:val="000000"/>
          <w:sz w:val="18"/>
          <w:szCs w:val="18"/>
        </w:rPr>
        <w:t>Sklar</w:t>
      </w:r>
      <w:proofErr w:type="spellEnd"/>
      <w:r>
        <w:rPr>
          <w:rFonts w:ascii="Verdana" w:hAnsi="Verdana"/>
          <w:color w:val="000000"/>
          <w:sz w:val="18"/>
          <w:szCs w:val="18"/>
        </w:rPr>
        <w:t>,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Viswanathan</w:t>
      </w:r>
      <w:proofErr w:type="spellEnd"/>
      <w:r>
        <w:rPr>
          <w:rFonts w:ascii="Verdana" w:hAnsi="Verdana"/>
          <w:color w:val="000000"/>
          <w:sz w:val="18"/>
          <w:szCs w:val="18"/>
        </w:rPr>
        <w:t xml:space="preserve">, M. (2013). In </w:t>
      </w:r>
      <w:proofErr w:type="spellStart"/>
      <w:r>
        <w:rPr>
          <w:rFonts w:ascii="Verdana" w:hAnsi="Verdana"/>
          <w:color w:val="000000"/>
          <w:sz w:val="18"/>
          <w:szCs w:val="18"/>
        </w:rPr>
        <w:t>Mathuranathan</w:t>
      </w:r>
      <w:proofErr w:type="spellEnd"/>
      <w:r>
        <w:rPr>
          <w:rFonts w:ascii="Verdana" w:hAnsi="Verdana"/>
          <w:color w:val="000000"/>
          <w:sz w:val="18"/>
          <w:szCs w:val="18"/>
        </w:rPr>
        <w:t xml:space="preserve"> V. (Ed.),</w:t>
      </w:r>
      <w:r>
        <w:rPr>
          <w:rStyle w:val="apple-converted-space"/>
          <w:rFonts w:ascii="Verdana" w:hAnsi="Verdana"/>
          <w:color w:val="000000"/>
          <w:sz w:val="18"/>
          <w:szCs w:val="18"/>
        </w:rPr>
        <w:t> </w:t>
      </w:r>
      <w:r>
        <w:rPr>
          <w:rFonts w:ascii="Verdana" w:hAnsi="Verdana"/>
          <w:i/>
          <w:iCs/>
          <w:color w:val="000000"/>
          <w:sz w:val="18"/>
          <w:szCs w:val="18"/>
        </w:rPr>
        <w:t xml:space="preserve">Simulation of digital communication systems using </w:t>
      </w:r>
      <w:proofErr w:type="spellStart"/>
      <w:r>
        <w:rPr>
          <w:rFonts w:ascii="Verdana" w:hAnsi="Verdana"/>
          <w:i/>
          <w:iCs/>
          <w:color w:val="000000"/>
          <w:sz w:val="18"/>
          <w:szCs w:val="18"/>
        </w:rPr>
        <w:t>matlab</w:t>
      </w:r>
      <w:proofErr w:type="spellEnd"/>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xml:space="preserve">.). </w:t>
      </w:r>
      <w:proofErr w:type="spellStart"/>
      <w:r>
        <w:rPr>
          <w:rFonts w:ascii="Verdana" w:hAnsi="Verdana"/>
          <w:color w:val="000000"/>
          <w:sz w:val="18"/>
          <w:szCs w:val="18"/>
        </w:rPr>
        <w:t>GaussianWaves</w:t>
      </w:r>
      <w:proofErr w:type="spellEnd"/>
      <w:r>
        <w:rPr>
          <w:rFonts w:ascii="Verdana" w:hAnsi="Verdana"/>
          <w:color w:val="000000"/>
          <w:sz w:val="18"/>
          <w:szCs w:val="18"/>
        </w:rPr>
        <w:t xml:space="preserve">: </w:t>
      </w:r>
      <w:proofErr w:type="spellStart"/>
      <w:r>
        <w:rPr>
          <w:rFonts w:ascii="Verdana" w:hAnsi="Verdana"/>
          <w:color w:val="000000"/>
          <w:sz w:val="18"/>
          <w:szCs w:val="18"/>
        </w:rPr>
        <w:t>Viswanathan</w:t>
      </w:r>
      <w:proofErr w:type="spellEnd"/>
      <w:r>
        <w:rPr>
          <w:rFonts w:ascii="Verdana" w:hAnsi="Verdana"/>
          <w:color w:val="000000"/>
          <w:sz w:val="18"/>
          <w:szCs w:val="18"/>
        </w:rPr>
        <w:t xml:space="preserve">, </w:t>
      </w:r>
      <w:proofErr w:type="spellStart"/>
      <w:r>
        <w:rPr>
          <w:rFonts w:ascii="Verdana" w:hAnsi="Verdana"/>
          <w:color w:val="000000"/>
          <w:sz w:val="18"/>
          <w:szCs w:val="18"/>
        </w:rPr>
        <w:t>Mathuranathan</w:t>
      </w:r>
      <w:proofErr w:type="spellEnd"/>
      <w:proofErr w:type="gramStart"/>
      <w:r>
        <w:rPr>
          <w:rFonts w:ascii="Verdana" w:hAnsi="Verdana"/>
          <w:color w:val="000000"/>
          <w:sz w:val="18"/>
          <w:szCs w:val="18"/>
        </w:rPr>
        <w:t>;.</w:t>
      </w:r>
      <w:proofErr w:type="gramEnd"/>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Wallio</w:t>
      </w:r>
      <w:proofErr w:type="spellEnd"/>
      <w:r>
        <w:rPr>
          <w:rFonts w:ascii="Verdana" w:hAnsi="Verdana"/>
          <w:color w:val="000000"/>
          <w:sz w:val="18"/>
          <w:szCs w:val="18"/>
        </w:rPr>
        <w:t>,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55"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proofErr w:type="spellStart"/>
      <w:r>
        <w:rPr>
          <w:rFonts w:ascii="Verdana" w:hAnsi="Verdana"/>
          <w:sz w:val="18"/>
          <w:szCs w:val="18"/>
        </w:rPr>
        <w:t>Zicari</w:t>
      </w:r>
      <w:proofErr w:type="spellEnd"/>
      <w:r>
        <w:rPr>
          <w:rFonts w:ascii="Verdana" w:hAnsi="Verdana"/>
          <w:sz w:val="18"/>
          <w:szCs w:val="18"/>
        </w:rPr>
        <w:t xml:space="preserve">, P., </w:t>
      </w:r>
      <w:proofErr w:type="spellStart"/>
      <w:r>
        <w:rPr>
          <w:rFonts w:ascii="Verdana" w:hAnsi="Verdana"/>
          <w:sz w:val="18"/>
          <w:szCs w:val="18"/>
        </w:rPr>
        <w:t>Corsonello</w:t>
      </w:r>
      <w:proofErr w:type="spellEnd"/>
      <w:r>
        <w:rPr>
          <w:rFonts w:ascii="Verdana" w:hAnsi="Verdana"/>
          <w:sz w:val="18"/>
          <w:szCs w:val="18"/>
        </w:rPr>
        <w:t xml:space="preserve">, P., &amp; </w:t>
      </w:r>
      <w:proofErr w:type="spellStart"/>
      <w:r>
        <w:rPr>
          <w:rFonts w:ascii="Verdana" w:hAnsi="Verdana"/>
          <w:sz w:val="18"/>
          <w:szCs w:val="18"/>
        </w:rPr>
        <w:t>Perri</w:t>
      </w:r>
      <w:proofErr w:type="spellEnd"/>
      <w:r>
        <w:rPr>
          <w:rFonts w:ascii="Verdana" w:hAnsi="Verdana"/>
          <w:sz w:val="18"/>
          <w:szCs w:val="18"/>
        </w:rPr>
        <w:t xml:space="preserve">,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6"/>
      <w:footerReference w:type="default" r:id="rId5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ED15EB" w:rsidRDefault="00ED15E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E2769" w14:textId="77777777" w:rsidR="003C3987" w:rsidRDefault="003C3987">
      <w:pPr>
        <w:spacing w:after="0"/>
      </w:pPr>
      <w:r>
        <w:separator/>
      </w:r>
    </w:p>
  </w:endnote>
  <w:endnote w:type="continuationSeparator" w:id="0">
    <w:p w14:paraId="67188D63" w14:textId="77777777" w:rsidR="003C3987" w:rsidRDefault="003C39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ED15EB" w:rsidRDefault="00ED15E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D5DD8" w14:textId="77777777" w:rsidR="003C3987" w:rsidRDefault="003C3987">
      <w:pPr>
        <w:spacing w:after="0"/>
      </w:pPr>
      <w:r>
        <w:separator/>
      </w:r>
    </w:p>
  </w:footnote>
  <w:footnote w:type="continuationSeparator" w:id="0">
    <w:p w14:paraId="30583A23" w14:textId="77777777" w:rsidR="003C3987" w:rsidRDefault="003C398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ED15EB" w:rsidRDefault="00ED15E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D032DE">
      <w:rPr>
        <w:rStyle w:val="PageNumber"/>
        <w:noProof/>
      </w:rPr>
      <w:t>46</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D032DE">
      <w:rPr>
        <w:rStyle w:val="PageNumber"/>
        <w:noProof/>
      </w:rPr>
      <w:t>50</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B3A"/>
    <w:rsid w:val="00035BBD"/>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B31"/>
    <w:rsid w:val="000C4E45"/>
    <w:rsid w:val="000C7471"/>
    <w:rsid w:val="000C7686"/>
    <w:rsid w:val="000D3CC7"/>
    <w:rsid w:val="000E05DC"/>
    <w:rsid w:val="000E3412"/>
    <w:rsid w:val="000F0E8C"/>
    <w:rsid w:val="000F1D50"/>
    <w:rsid w:val="000F257D"/>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4F0E"/>
    <w:rsid w:val="00366EC8"/>
    <w:rsid w:val="00366F6D"/>
    <w:rsid w:val="003673CF"/>
    <w:rsid w:val="00367487"/>
    <w:rsid w:val="00370A17"/>
    <w:rsid w:val="00371E1D"/>
    <w:rsid w:val="003774C0"/>
    <w:rsid w:val="00381394"/>
    <w:rsid w:val="003867BD"/>
    <w:rsid w:val="00390C8B"/>
    <w:rsid w:val="003A0D21"/>
    <w:rsid w:val="003A4D42"/>
    <w:rsid w:val="003A69F3"/>
    <w:rsid w:val="003B02D9"/>
    <w:rsid w:val="003B1565"/>
    <w:rsid w:val="003B17E8"/>
    <w:rsid w:val="003C160C"/>
    <w:rsid w:val="003C1A7D"/>
    <w:rsid w:val="003C2FEC"/>
    <w:rsid w:val="003C3987"/>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32DE"/>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17C8D"/>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15EB"/>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3179"/>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80878396">
      <w:bodyDiv w:val="1"/>
      <w:marLeft w:val="0"/>
      <w:marRight w:val="0"/>
      <w:marTop w:val="0"/>
      <w:marBottom w:val="0"/>
      <w:divBdr>
        <w:top w:val="none" w:sz="0" w:space="0" w:color="auto"/>
        <w:left w:val="none" w:sz="0" w:space="0" w:color="auto"/>
        <w:bottom w:val="none" w:sz="0" w:space="0" w:color="auto"/>
        <w:right w:val="none" w:sz="0" w:space="0" w:color="auto"/>
      </w:divBdr>
    </w:div>
    <w:div w:id="134568444">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267196972">
      <w:bodyDiv w:val="1"/>
      <w:marLeft w:val="0"/>
      <w:marRight w:val="0"/>
      <w:marTop w:val="0"/>
      <w:marBottom w:val="0"/>
      <w:divBdr>
        <w:top w:val="none" w:sz="0" w:space="0" w:color="auto"/>
        <w:left w:val="none" w:sz="0" w:space="0" w:color="auto"/>
        <w:bottom w:val="none" w:sz="0" w:space="0" w:color="auto"/>
        <w:right w:val="none" w:sz="0" w:space="0" w:color="auto"/>
      </w:divBdr>
    </w:div>
    <w:div w:id="395593627">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713386332">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407875364">
      <w:bodyDiv w:val="1"/>
      <w:marLeft w:val="0"/>
      <w:marRight w:val="0"/>
      <w:marTop w:val="0"/>
      <w:marBottom w:val="0"/>
      <w:divBdr>
        <w:top w:val="none" w:sz="0" w:space="0" w:color="auto"/>
        <w:left w:val="none" w:sz="0" w:space="0" w:color="auto"/>
        <w:bottom w:val="none" w:sz="0" w:space="0" w:color="auto"/>
        <w:right w:val="none" w:sz="0" w:space="0" w:color="auto"/>
      </w:divBdr>
    </w:div>
    <w:div w:id="1620448077">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www.amateurradio.com/ham-radios-lost-future/" TargetMode="External"/><Relationship Id="rId55" Type="http://schemas.openxmlformats.org/officeDocument/2006/relationships/hyperlink" Target="http://showcase.netins.net/web/wallio/BER_Packetradiobiterrorrate.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54" Type="http://schemas.openxmlformats.org/officeDocument/2006/relationships/hyperlink" Target="http://www.ka9q.net/bpsk1000.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www.qsl.net/n9zia/newlinkpaper.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9.jpe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hyperlink" Target="http://dx.doi.org.libproxy.temple.edu/10.1016/S0094-5765(99)00224-6"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eader" Target="header1.xml"/><Relationship Id="rId8" Type="http://schemas.openxmlformats.org/officeDocument/2006/relationships/hyperlink" Target="https://sites.google.com/a/temple.edu/programmable-communication-group/" TargetMode="External"/><Relationship Id="rId51" Type="http://schemas.openxmlformats.org/officeDocument/2006/relationships/hyperlink" Target="http://dx.doi.org.libproxy.temple.edu/10.1016/j.actaastro.2009.10.03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33471-D527-49C3-87DA-3FCCA2B2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3967</TotalTime>
  <Pages>50</Pages>
  <Words>14504</Words>
  <Characters>82673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96984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6</cp:revision>
  <cp:lastPrinted>2013-09-16T16:15:00Z</cp:lastPrinted>
  <dcterms:created xsi:type="dcterms:W3CDTF">2014-03-29T20:05:00Z</dcterms:created>
  <dcterms:modified xsi:type="dcterms:W3CDTF">2014-04-26T21:09:00Z</dcterms:modified>
</cp:coreProperties>
</file>