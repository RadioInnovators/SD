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9E7C61" w:rsidRDefault="009E7C61"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9E7C61" w:rsidRDefault="009E7C61"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52A8C026" w:rsidR="008051DE" w:rsidRDefault="008051DE" w:rsidP="00001586">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w:t>
            </w:r>
            <w:r w:rsidR="00001586">
              <w:rPr>
                <w:color w:val="000000"/>
                <w:sz w:val="22"/>
                <w:szCs w:val="22"/>
              </w:rPr>
              <w:t>As a result this senior design team aimed</w:t>
            </w:r>
            <w:r>
              <w:rPr>
                <w:color w:val="000000"/>
                <w:sz w:val="22"/>
                <w:szCs w:val="22"/>
              </w:rPr>
              <w:t xml:space="preserve"> to demonstrate how concatenated forward error correction (FEC) codes can make amateur satellite telemetry more power-efficient, and hence make the hobby more accessible to prospective amateur satellite operators. Specifically, we</w:t>
            </w:r>
            <w:r w:rsidR="00001586">
              <w:rPr>
                <w:color w:val="000000"/>
                <w:sz w:val="22"/>
                <w:szCs w:val="22"/>
              </w:rPr>
              <w:t xml:space="preserve"> wanted to</w:t>
            </w:r>
            <w:r>
              <w:rPr>
                <w:color w:val="000000"/>
                <w:sz w:val="22"/>
                <w:szCs w:val="22"/>
              </w:rPr>
              <w:t xml:space="preserv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w:t>
            </w:r>
            <w:r w:rsidR="00001586">
              <w:rPr>
                <w:color w:val="000000"/>
                <w:sz w:val="22"/>
                <w:szCs w:val="22"/>
              </w:rPr>
              <w:t>However implementation issues with the Viterbi Decoder resulted in FEC being removed.  The final product was a 1200 b/sec BPSK modem</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001586"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64F080AD" w14:textId="44397A8E" w:rsidR="00232868" w:rsidRDefault="00232868" w:rsidP="00232868">
      <w:pPr>
        <w:widowControl/>
        <w:overflowPunct/>
        <w:autoSpaceDE/>
        <w:adjustRightInd/>
        <w:spacing w:after="0"/>
      </w:pPr>
      <w:r>
        <w:t>The objective of this senior design project was to demonstrate that amateur radio satellite communications (</w:t>
      </w:r>
      <w:r w:rsidR="00001586">
        <w:t>SATCOM</w:t>
      </w:r>
      <w:r>
        <w:t xml:space="preserve">) equipment can be developed rather inexpensively using re-configurable digital hardware technology – the FPGA. Satellite communication equipment in the commercial and military sectors are primarily based on analog and digital integrated circuit topologies, yet the typical amateur radio satellite ground station is composed of equipment based on the obsolete discrete circuit topologies. One particular component of the amateur radio ground station, the modem, is often found in the discrete circuit format. This senior design project aimed to bridge the gap between amateur radio </w:t>
      </w:r>
      <w:r w:rsidR="00001586">
        <w:t>SATCOM</w:t>
      </w:r>
      <w:r>
        <w:t xml:space="preserve"> and professional </w:t>
      </w:r>
      <w:r w:rsidR="00001586">
        <w:t xml:space="preserve">SATCOM </w:t>
      </w:r>
      <w:r>
        <w:t xml:space="preserve">by developing </w:t>
      </w:r>
      <w:r w:rsidR="00001586">
        <w:t>a</w:t>
      </w:r>
      <w:r>
        <w:t xml:space="preserve"> modem </w:t>
      </w:r>
      <w:r w:rsidR="00001586">
        <w:t>using</w:t>
      </w:r>
      <w:r>
        <w:t xml:space="preserve"> modern FPGA hardware platform</w:t>
      </w:r>
      <w:r w:rsidR="00001586">
        <w:t>s</w:t>
      </w:r>
      <w:r>
        <w:t xml:space="preserve">.  </w:t>
      </w:r>
    </w:p>
    <w:p w14:paraId="79856C4C" w14:textId="77777777" w:rsidR="00232868" w:rsidRDefault="00232868" w:rsidP="00232868">
      <w:pPr>
        <w:widowControl/>
        <w:overflowPunct/>
        <w:autoSpaceDE/>
        <w:adjustRightInd/>
        <w:spacing w:after="0"/>
        <w:jc w:val="left"/>
      </w:pPr>
    </w:p>
    <w:p w14:paraId="0E989EB1" w14:textId="1C07DA2A" w:rsidR="00232868" w:rsidRDefault="00232868" w:rsidP="00232868">
      <w:pPr>
        <w:widowControl/>
        <w:overflowPunct/>
        <w:autoSpaceDE/>
        <w:adjustRightInd/>
        <w:spacing w:after="0"/>
      </w:pPr>
      <w:r>
        <w:t xml:space="preserve">The biggest takeaway from this senior design project should be that the functionality of bulky communications equipment can be implemented on a single modern, inexpensive, and flexible hardware platform. Additionally, the FPGA hardware platform allows for rapid prototyping of designs. This rapid prototyping cannot be performed while developing discrete logic circuits. Not only does it take a lot of time to re-implement a new discrete logic circuit, but multiple digital logic circuit iterations can be rather expensive as well. The FPGA hardware platform allows for simulating circuits at various levels of reality before implementing the final rendering on hardware. This allows designs </w:t>
      </w:r>
      <w:r w:rsidR="00001586">
        <w:t>to be prototyped</w:t>
      </w:r>
      <w:r>
        <w:t xml:space="preserve"> </w:t>
      </w:r>
      <w:r w:rsidR="00001586">
        <w:t xml:space="preserve">at </w:t>
      </w:r>
      <w:r>
        <w:t xml:space="preserve">a much faster pace than </w:t>
      </w:r>
      <w:r w:rsidR="00001586">
        <w:t>what is</w:t>
      </w:r>
      <w:r>
        <w:t xml:space="preserve"> possible </w:t>
      </w:r>
      <w:r w:rsidR="00574F2A">
        <w:t>using</w:t>
      </w:r>
      <w:r>
        <w:t xml:space="preserve"> discrete logic circuits. FPGA technology has advanced enough to the point that a curious amateur radio operator could learn to implement a new piece of communication equipment in a short period of time using this FPGA hardware platform.</w:t>
      </w:r>
    </w:p>
    <w:p w14:paraId="100CA22D" w14:textId="77777777" w:rsidR="00232868" w:rsidRDefault="00232868" w:rsidP="00232868">
      <w:pPr>
        <w:widowControl/>
        <w:overflowPunct/>
        <w:autoSpaceDE/>
        <w:adjustRightInd/>
        <w:spacing w:after="0"/>
        <w:jc w:val="left"/>
      </w:pPr>
    </w:p>
    <w:p w14:paraId="4FB662D3" w14:textId="445D4E9B" w:rsidR="00232868" w:rsidRDefault="00232868" w:rsidP="00232868">
      <w:pPr>
        <w:widowControl/>
        <w:overflowPunct/>
        <w:autoSpaceDE/>
        <w:adjustRightInd/>
        <w:spacing w:after="0"/>
      </w:pPr>
      <w:r>
        <w:t xml:space="preserve">This senior design project employed a top-down design approach that could be replicated for free by any amateur radio operator curious to dig into the details of designing miniature satellite communications equipment. We began the project by researching various miniature satellite modem designs. We decided to implement a cost-efficient and power-efficient design. This design can be implemented using a low-cost FPGA hardware platform and free software development tools and intellectual property. After the research and design selection, we used a free software tool (MATLAB) to simulate the design at a high-level for system performance assessment. We then acquainted ourselves with the inexpensive FPGA hardware platform and then began to implement the simulated design onto the platform. The wide suite of free intellectual property allows for </w:t>
      </w:r>
      <w:r w:rsidR="00574F2A">
        <w:t>implementing</w:t>
      </w:r>
      <w:r>
        <w:t xml:space="preserve"> complex designs at a miniscule cost. We used relatively inexpensive hardware and software tools for design verification. </w:t>
      </w:r>
    </w:p>
    <w:p w14:paraId="22FA27A0" w14:textId="77777777" w:rsidR="00232868" w:rsidRDefault="00232868" w:rsidP="00232868">
      <w:pPr>
        <w:widowControl/>
        <w:overflowPunct/>
        <w:autoSpaceDE/>
        <w:adjustRightInd/>
        <w:spacing w:after="0"/>
        <w:jc w:val="left"/>
      </w:pPr>
    </w:p>
    <w:p w14:paraId="71CED8F9" w14:textId="77777777" w:rsidR="00232868" w:rsidRDefault="00232868" w:rsidP="00232868">
      <w:pPr>
        <w:widowControl/>
        <w:overflowPunct/>
        <w:autoSpaceDE/>
        <w:adjustRightInd/>
        <w:spacing w:after="0"/>
      </w:pPr>
      <w:r>
        <w:t xml:space="preserve">The content within this senior design document serves to provide a concrete example of satellite communications equipment being designed and implemented at a hobby-level cost – less than $500. This senior design team patiently awaits the day where amateur radio operators are tinkering and hacking away at miniature satellite communications in a way that is accessible, cost-effective, and future-proof. This senior design project is simply urging the day to arrive a little sooner. </w:t>
      </w:r>
    </w:p>
    <w:p w14:paraId="2766BCF9" w14:textId="77777777" w:rsidR="00232868" w:rsidRDefault="00232868" w:rsidP="00232868">
      <w:pPr>
        <w:widowControl/>
        <w:overflowPunct/>
        <w:autoSpaceDE/>
        <w:adjustRightInd/>
        <w:spacing w:after="0"/>
        <w:jc w:val="left"/>
      </w:pPr>
    </w:p>
    <w:p w14:paraId="77DE377D" w14:textId="77777777" w:rsidR="00232868" w:rsidRDefault="00232868" w:rsidP="00232868">
      <w:pPr>
        <w:widowControl/>
        <w:overflowPunct/>
        <w:autoSpaceDE/>
        <w:adjustRightInd/>
        <w:spacing w:after="0"/>
        <w:jc w:val="left"/>
      </w:pPr>
    </w:p>
    <w:p w14:paraId="2303B92A" w14:textId="77777777" w:rsidR="00232868" w:rsidRDefault="00232868" w:rsidP="00232868">
      <w:pPr>
        <w:widowControl/>
        <w:overflowPunct/>
        <w:autoSpaceDE/>
        <w:adjustRightInd/>
        <w:spacing w:after="0"/>
        <w:jc w:val="left"/>
      </w:pPr>
    </w:p>
    <w:p w14:paraId="60E33262" w14:textId="77777777" w:rsidR="00232868" w:rsidRDefault="00232868" w:rsidP="00232868">
      <w:pPr>
        <w:widowControl/>
        <w:overflowPunct/>
        <w:autoSpaceDE/>
        <w:adjustRightInd/>
        <w:spacing w:after="0"/>
        <w:jc w:val="left"/>
      </w:pPr>
    </w:p>
    <w:p w14:paraId="0710C74D" w14:textId="77777777" w:rsidR="00232868" w:rsidRDefault="00232868" w:rsidP="00232868">
      <w:pPr>
        <w:widowControl/>
        <w:overflowPunct/>
        <w:autoSpaceDE/>
        <w:adjustRightInd/>
        <w:spacing w:after="0"/>
        <w:jc w:val="left"/>
      </w:pPr>
    </w:p>
    <w:p w14:paraId="29BA8574" w14:textId="77777777" w:rsidR="00232868" w:rsidRDefault="00232868" w:rsidP="00232868">
      <w:pPr>
        <w:widowControl/>
        <w:overflowPunct/>
        <w:autoSpaceDE/>
        <w:adjustRightInd/>
        <w:spacing w:after="0"/>
        <w:jc w:val="left"/>
      </w:pPr>
    </w:p>
    <w:p w14:paraId="739E7A9F" w14:textId="77777777" w:rsidR="00232868" w:rsidRDefault="00232868" w:rsidP="00232868">
      <w:pPr>
        <w:widowControl/>
        <w:overflowPunct/>
        <w:autoSpaceDE/>
        <w:adjustRightInd/>
        <w:spacing w:after="0"/>
        <w:jc w:val="left"/>
      </w:pPr>
    </w:p>
    <w:p w14:paraId="21D30A8B" w14:textId="77777777" w:rsidR="00232868" w:rsidRDefault="00232868" w:rsidP="00232868">
      <w:pPr>
        <w:widowControl/>
        <w:overflowPunct/>
        <w:autoSpaceDE/>
        <w:adjustRightInd/>
        <w:spacing w:after="0"/>
        <w:jc w:val="left"/>
      </w:pPr>
    </w:p>
    <w:p w14:paraId="384835D0" w14:textId="77777777" w:rsidR="00232868" w:rsidRDefault="00232868" w:rsidP="00232868">
      <w:pPr>
        <w:widowControl/>
        <w:overflowPunct/>
        <w:autoSpaceDE/>
        <w:adjustRightInd/>
        <w:spacing w:after="0"/>
        <w:jc w:val="left"/>
      </w:pPr>
    </w:p>
    <w:p w14:paraId="4D2823D3" w14:textId="64636EB7" w:rsidR="008051DE" w:rsidRDefault="008051DE" w:rsidP="008051DE">
      <w:pPr>
        <w:widowControl/>
        <w:overflowPunct/>
        <w:autoSpaceDE/>
        <w:adjustRightInd/>
        <w:spacing w:after="0"/>
        <w:jc w:val="left"/>
        <w:rPr>
          <w:b/>
          <w:caps/>
        </w:rPr>
      </w:pP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24DDC412" w14:textId="77777777" w:rsidR="00574F2A"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6402469" w:history="1">
            <w:r w:rsidR="00574F2A" w:rsidRPr="00345CDD">
              <w:rPr>
                <w:rStyle w:val="Hyperlink"/>
                <w:noProof/>
              </w:rPr>
              <w:t>1.</w:t>
            </w:r>
            <w:r w:rsidR="00574F2A">
              <w:rPr>
                <w:rFonts w:asciiTheme="minorHAnsi" w:eastAsiaTheme="minorEastAsia" w:hAnsiTheme="minorHAnsi" w:cstheme="minorBidi"/>
                <w:noProof/>
                <w:szCs w:val="22"/>
              </w:rPr>
              <w:tab/>
            </w:r>
            <w:r w:rsidR="00574F2A" w:rsidRPr="00345CDD">
              <w:rPr>
                <w:rStyle w:val="Hyperlink"/>
                <w:noProof/>
              </w:rPr>
              <w:t>Problem</w:t>
            </w:r>
            <w:r w:rsidR="00574F2A">
              <w:rPr>
                <w:noProof/>
                <w:webHidden/>
              </w:rPr>
              <w:tab/>
            </w:r>
            <w:r w:rsidR="00574F2A">
              <w:rPr>
                <w:noProof/>
                <w:webHidden/>
              </w:rPr>
              <w:fldChar w:fldCharType="begin"/>
            </w:r>
            <w:r w:rsidR="00574F2A">
              <w:rPr>
                <w:noProof/>
                <w:webHidden/>
              </w:rPr>
              <w:instrText xml:space="preserve"> PAGEREF _Toc386402469 \h </w:instrText>
            </w:r>
            <w:r w:rsidR="00574F2A">
              <w:rPr>
                <w:noProof/>
                <w:webHidden/>
              </w:rPr>
            </w:r>
            <w:r w:rsidR="00574F2A">
              <w:rPr>
                <w:noProof/>
                <w:webHidden/>
              </w:rPr>
              <w:fldChar w:fldCharType="separate"/>
            </w:r>
            <w:r w:rsidR="00574F2A">
              <w:rPr>
                <w:noProof/>
                <w:webHidden/>
              </w:rPr>
              <w:t>6</w:t>
            </w:r>
            <w:r w:rsidR="00574F2A">
              <w:rPr>
                <w:noProof/>
                <w:webHidden/>
              </w:rPr>
              <w:fldChar w:fldCharType="end"/>
            </w:r>
          </w:hyperlink>
        </w:p>
        <w:p w14:paraId="6AB7A5A0"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0" w:history="1">
            <w:r w:rsidRPr="00345CDD">
              <w:rPr>
                <w:rStyle w:val="Hyperlink"/>
                <w:noProof/>
              </w:rPr>
              <w:t>1.1.</w:t>
            </w:r>
            <w:r>
              <w:rPr>
                <w:rFonts w:asciiTheme="minorHAnsi" w:eastAsiaTheme="minorEastAsia" w:hAnsiTheme="minorHAnsi" w:cstheme="minorBidi"/>
                <w:noProof/>
                <w:szCs w:val="22"/>
              </w:rPr>
              <w:tab/>
            </w:r>
            <w:r w:rsidRPr="00345CDD">
              <w:rPr>
                <w:rStyle w:val="Hyperlink"/>
                <w:noProof/>
              </w:rPr>
              <w:t>Overall Objectives</w:t>
            </w:r>
            <w:r>
              <w:rPr>
                <w:noProof/>
                <w:webHidden/>
              </w:rPr>
              <w:tab/>
            </w:r>
            <w:r>
              <w:rPr>
                <w:noProof/>
                <w:webHidden/>
              </w:rPr>
              <w:fldChar w:fldCharType="begin"/>
            </w:r>
            <w:r>
              <w:rPr>
                <w:noProof/>
                <w:webHidden/>
              </w:rPr>
              <w:instrText xml:space="preserve"> PAGEREF _Toc386402470 \h </w:instrText>
            </w:r>
            <w:r>
              <w:rPr>
                <w:noProof/>
                <w:webHidden/>
              </w:rPr>
            </w:r>
            <w:r>
              <w:rPr>
                <w:noProof/>
                <w:webHidden/>
              </w:rPr>
              <w:fldChar w:fldCharType="separate"/>
            </w:r>
            <w:r>
              <w:rPr>
                <w:noProof/>
                <w:webHidden/>
              </w:rPr>
              <w:t>6</w:t>
            </w:r>
            <w:r>
              <w:rPr>
                <w:noProof/>
                <w:webHidden/>
              </w:rPr>
              <w:fldChar w:fldCharType="end"/>
            </w:r>
          </w:hyperlink>
        </w:p>
        <w:p w14:paraId="2259E915"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1" w:history="1">
            <w:r w:rsidRPr="00345CDD">
              <w:rPr>
                <w:rStyle w:val="Hyperlink"/>
                <w:noProof/>
              </w:rPr>
              <w:t>1.2.</w:t>
            </w:r>
            <w:r>
              <w:rPr>
                <w:rFonts w:asciiTheme="minorHAnsi" w:eastAsiaTheme="minorEastAsia" w:hAnsiTheme="minorHAnsi" w:cstheme="minorBidi"/>
                <w:noProof/>
                <w:szCs w:val="22"/>
              </w:rPr>
              <w:tab/>
            </w:r>
            <w:r w:rsidRPr="00345CDD">
              <w:rPr>
                <w:rStyle w:val="Hyperlink"/>
                <w:noProof/>
              </w:rPr>
              <w:t>Historical and Economic Perspective</w:t>
            </w:r>
            <w:r>
              <w:rPr>
                <w:noProof/>
                <w:webHidden/>
              </w:rPr>
              <w:tab/>
            </w:r>
            <w:r>
              <w:rPr>
                <w:noProof/>
                <w:webHidden/>
              </w:rPr>
              <w:fldChar w:fldCharType="begin"/>
            </w:r>
            <w:r>
              <w:rPr>
                <w:noProof/>
                <w:webHidden/>
              </w:rPr>
              <w:instrText xml:space="preserve"> PAGEREF _Toc386402471 \h </w:instrText>
            </w:r>
            <w:r>
              <w:rPr>
                <w:noProof/>
                <w:webHidden/>
              </w:rPr>
            </w:r>
            <w:r>
              <w:rPr>
                <w:noProof/>
                <w:webHidden/>
              </w:rPr>
              <w:fldChar w:fldCharType="separate"/>
            </w:r>
            <w:r>
              <w:rPr>
                <w:noProof/>
                <w:webHidden/>
              </w:rPr>
              <w:t>6</w:t>
            </w:r>
            <w:r>
              <w:rPr>
                <w:noProof/>
                <w:webHidden/>
              </w:rPr>
              <w:fldChar w:fldCharType="end"/>
            </w:r>
          </w:hyperlink>
        </w:p>
        <w:p w14:paraId="6E4F8B11"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2" w:history="1">
            <w:r w:rsidRPr="00345CDD">
              <w:rPr>
                <w:rStyle w:val="Hyperlink"/>
                <w:noProof/>
              </w:rPr>
              <w:t>1.3.</w:t>
            </w:r>
            <w:r>
              <w:rPr>
                <w:rFonts w:asciiTheme="minorHAnsi" w:eastAsiaTheme="minorEastAsia" w:hAnsiTheme="minorHAnsi" w:cstheme="minorBidi"/>
                <w:noProof/>
                <w:szCs w:val="22"/>
              </w:rPr>
              <w:tab/>
            </w:r>
            <w:r w:rsidRPr="00345CDD">
              <w:rPr>
                <w:rStyle w:val="Hyperlink"/>
                <w:noProof/>
              </w:rPr>
              <w:t>Candidate Solutions</w:t>
            </w:r>
            <w:r>
              <w:rPr>
                <w:noProof/>
                <w:webHidden/>
              </w:rPr>
              <w:tab/>
            </w:r>
            <w:r>
              <w:rPr>
                <w:noProof/>
                <w:webHidden/>
              </w:rPr>
              <w:fldChar w:fldCharType="begin"/>
            </w:r>
            <w:r>
              <w:rPr>
                <w:noProof/>
                <w:webHidden/>
              </w:rPr>
              <w:instrText xml:space="preserve"> PAGEREF _Toc386402472 \h </w:instrText>
            </w:r>
            <w:r>
              <w:rPr>
                <w:noProof/>
                <w:webHidden/>
              </w:rPr>
            </w:r>
            <w:r>
              <w:rPr>
                <w:noProof/>
                <w:webHidden/>
              </w:rPr>
              <w:fldChar w:fldCharType="separate"/>
            </w:r>
            <w:r>
              <w:rPr>
                <w:noProof/>
                <w:webHidden/>
              </w:rPr>
              <w:t>7</w:t>
            </w:r>
            <w:r>
              <w:rPr>
                <w:noProof/>
                <w:webHidden/>
              </w:rPr>
              <w:fldChar w:fldCharType="end"/>
            </w:r>
          </w:hyperlink>
        </w:p>
        <w:p w14:paraId="7C96ED1B" w14:textId="77777777" w:rsidR="00574F2A" w:rsidRDefault="00574F2A">
          <w:pPr>
            <w:pStyle w:val="TOC3"/>
            <w:rPr>
              <w:rFonts w:asciiTheme="minorHAnsi" w:eastAsiaTheme="minorEastAsia" w:hAnsiTheme="minorHAnsi" w:cstheme="minorBidi"/>
              <w:noProof/>
              <w:szCs w:val="22"/>
            </w:rPr>
          </w:pPr>
          <w:hyperlink w:anchor="_Toc386402473" w:history="1">
            <w:r w:rsidRPr="00345CDD">
              <w:rPr>
                <w:rStyle w:val="Hyperlink"/>
                <w:noProof/>
              </w:rPr>
              <w:t>1.3.1.</w:t>
            </w:r>
            <w:r>
              <w:rPr>
                <w:rFonts w:asciiTheme="minorHAnsi" w:eastAsiaTheme="minorEastAsia" w:hAnsiTheme="minorHAnsi" w:cstheme="minorBidi"/>
                <w:noProof/>
                <w:szCs w:val="22"/>
              </w:rPr>
              <w:tab/>
            </w:r>
            <w:r w:rsidRPr="00345CDD">
              <w:rPr>
                <w:rStyle w:val="Hyperlink"/>
                <w:noProof/>
              </w:rPr>
              <w:t>Forward Error Correction:  Block and Convolutional Codes</w:t>
            </w:r>
            <w:r>
              <w:rPr>
                <w:noProof/>
                <w:webHidden/>
              </w:rPr>
              <w:tab/>
            </w:r>
            <w:r>
              <w:rPr>
                <w:noProof/>
                <w:webHidden/>
              </w:rPr>
              <w:fldChar w:fldCharType="begin"/>
            </w:r>
            <w:r>
              <w:rPr>
                <w:noProof/>
                <w:webHidden/>
              </w:rPr>
              <w:instrText xml:space="preserve"> PAGEREF _Toc386402473 \h </w:instrText>
            </w:r>
            <w:r>
              <w:rPr>
                <w:noProof/>
                <w:webHidden/>
              </w:rPr>
            </w:r>
            <w:r>
              <w:rPr>
                <w:noProof/>
                <w:webHidden/>
              </w:rPr>
              <w:fldChar w:fldCharType="separate"/>
            </w:r>
            <w:r>
              <w:rPr>
                <w:noProof/>
                <w:webHidden/>
              </w:rPr>
              <w:t>7</w:t>
            </w:r>
            <w:r>
              <w:rPr>
                <w:noProof/>
                <w:webHidden/>
              </w:rPr>
              <w:fldChar w:fldCharType="end"/>
            </w:r>
          </w:hyperlink>
        </w:p>
        <w:p w14:paraId="45130E3C" w14:textId="77777777" w:rsidR="00574F2A" w:rsidRDefault="00574F2A">
          <w:pPr>
            <w:pStyle w:val="TOC3"/>
            <w:rPr>
              <w:rFonts w:asciiTheme="minorHAnsi" w:eastAsiaTheme="minorEastAsia" w:hAnsiTheme="minorHAnsi" w:cstheme="minorBidi"/>
              <w:noProof/>
              <w:szCs w:val="22"/>
            </w:rPr>
          </w:pPr>
          <w:hyperlink w:anchor="_Toc386402474" w:history="1">
            <w:r w:rsidRPr="00345CDD">
              <w:rPr>
                <w:rStyle w:val="Hyperlink"/>
                <w:noProof/>
              </w:rPr>
              <w:t>1.3.2.</w:t>
            </w:r>
            <w:r>
              <w:rPr>
                <w:rFonts w:asciiTheme="minorHAnsi" w:eastAsiaTheme="minorEastAsia" w:hAnsiTheme="minorHAnsi" w:cstheme="minorBidi"/>
                <w:noProof/>
                <w:szCs w:val="22"/>
              </w:rPr>
              <w:tab/>
            </w:r>
            <w:r w:rsidRPr="00345CDD">
              <w:rPr>
                <w:rStyle w:val="Hyperlink"/>
                <w:noProof/>
              </w:rPr>
              <w:t>Line Coding:  Non Return Zero and Manchester</w:t>
            </w:r>
            <w:r>
              <w:rPr>
                <w:noProof/>
                <w:webHidden/>
              </w:rPr>
              <w:tab/>
            </w:r>
            <w:r>
              <w:rPr>
                <w:noProof/>
                <w:webHidden/>
              </w:rPr>
              <w:fldChar w:fldCharType="begin"/>
            </w:r>
            <w:r>
              <w:rPr>
                <w:noProof/>
                <w:webHidden/>
              </w:rPr>
              <w:instrText xml:space="preserve"> PAGEREF _Toc386402474 \h </w:instrText>
            </w:r>
            <w:r>
              <w:rPr>
                <w:noProof/>
                <w:webHidden/>
              </w:rPr>
            </w:r>
            <w:r>
              <w:rPr>
                <w:noProof/>
                <w:webHidden/>
              </w:rPr>
              <w:fldChar w:fldCharType="separate"/>
            </w:r>
            <w:r>
              <w:rPr>
                <w:noProof/>
                <w:webHidden/>
              </w:rPr>
              <w:t>9</w:t>
            </w:r>
            <w:r>
              <w:rPr>
                <w:noProof/>
                <w:webHidden/>
              </w:rPr>
              <w:fldChar w:fldCharType="end"/>
            </w:r>
          </w:hyperlink>
        </w:p>
        <w:p w14:paraId="0715DD28" w14:textId="77777777" w:rsidR="00574F2A" w:rsidRDefault="00574F2A">
          <w:pPr>
            <w:pStyle w:val="TOC3"/>
            <w:rPr>
              <w:rFonts w:asciiTheme="minorHAnsi" w:eastAsiaTheme="minorEastAsia" w:hAnsiTheme="minorHAnsi" w:cstheme="minorBidi"/>
              <w:noProof/>
              <w:szCs w:val="22"/>
            </w:rPr>
          </w:pPr>
          <w:hyperlink w:anchor="_Toc386402475" w:history="1">
            <w:r w:rsidRPr="00345CDD">
              <w:rPr>
                <w:rStyle w:val="Hyperlink"/>
                <w:noProof/>
              </w:rPr>
              <w:t>1.3.3.</w:t>
            </w:r>
            <w:r>
              <w:rPr>
                <w:rFonts w:asciiTheme="minorHAnsi" w:eastAsiaTheme="minorEastAsia" w:hAnsiTheme="minorHAnsi" w:cstheme="minorBidi"/>
                <w:noProof/>
                <w:szCs w:val="22"/>
              </w:rPr>
              <w:tab/>
            </w:r>
            <w:r w:rsidRPr="00345CDD">
              <w:rPr>
                <w:rStyle w:val="Hyperlink"/>
                <w:noProof/>
              </w:rPr>
              <w:t>Carrier Recovery:  Squaring Loop and Costas Loop</w:t>
            </w:r>
            <w:r>
              <w:rPr>
                <w:noProof/>
                <w:webHidden/>
              </w:rPr>
              <w:tab/>
            </w:r>
            <w:r>
              <w:rPr>
                <w:noProof/>
                <w:webHidden/>
              </w:rPr>
              <w:fldChar w:fldCharType="begin"/>
            </w:r>
            <w:r>
              <w:rPr>
                <w:noProof/>
                <w:webHidden/>
              </w:rPr>
              <w:instrText xml:space="preserve"> PAGEREF _Toc386402475 \h </w:instrText>
            </w:r>
            <w:r>
              <w:rPr>
                <w:noProof/>
                <w:webHidden/>
              </w:rPr>
            </w:r>
            <w:r>
              <w:rPr>
                <w:noProof/>
                <w:webHidden/>
              </w:rPr>
              <w:fldChar w:fldCharType="separate"/>
            </w:r>
            <w:r>
              <w:rPr>
                <w:noProof/>
                <w:webHidden/>
              </w:rPr>
              <w:t>10</w:t>
            </w:r>
            <w:r>
              <w:rPr>
                <w:noProof/>
                <w:webHidden/>
              </w:rPr>
              <w:fldChar w:fldCharType="end"/>
            </w:r>
          </w:hyperlink>
        </w:p>
        <w:p w14:paraId="6CD1F456" w14:textId="77777777" w:rsidR="00574F2A" w:rsidRDefault="00574F2A">
          <w:pPr>
            <w:pStyle w:val="TOC3"/>
            <w:rPr>
              <w:rFonts w:asciiTheme="minorHAnsi" w:eastAsiaTheme="minorEastAsia" w:hAnsiTheme="minorHAnsi" w:cstheme="minorBidi"/>
              <w:noProof/>
              <w:szCs w:val="22"/>
            </w:rPr>
          </w:pPr>
          <w:hyperlink w:anchor="_Toc386402476" w:history="1">
            <w:r w:rsidRPr="00345CDD">
              <w:rPr>
                <w:rStyle w:val="Hyperlink"/>
                <w:rFonts w:eastAsiaTheme="minorHAnsi"/>
                <w:noProof/>
              </w:rPr>
              <w:t>1.3.4.</w:t>
            </w:r>
            <w:r>
              <w:rPr>
                <w:rFonts w:asciiTheme="minorHAnsi" w:eastAsiaTheme="minorEastAsia" w:hAnsiTheme="minorHAnsi" w:cstheme="minorBidi"/>
                <w:noProof/>
                <w:szCs w:val="22"/>
              </w:rPr>
              <w:tab/>
            </w:r>
            <w:r w:rsidRPr="00345CDD">
              <w:rPr>
                <w:rStyle w:val="Hyperlink"/>
                <w:rFonts w:eastAsiaTheme="minorHAnsi"/>
                <w:noProof/>
              </w:rPr>
              <w:t>Clock and Data Recovery:  Open Loop and Closed Loop Circuits</w:t>
            </w:r>
            <w:r>
              <w:rPr>
                <w:noProof/>
                <w:webHidden/>
              </w:rPr>
              <w:tab/>
            </w:r>
            <w:r>
              <w:rPr>
                <w:noProof/>
                <w:webHidden/>
              </w:rPr>
              <w:fldChar w:fldCharType="begin"/>
            </w:r>
            <w:r>
              <w:rPr>
                <w:noProof/>
                <w:webHidden/>
              </w:rPr>
              <w:instrText xml:space="preserve"> PAGEREF _Toc386402476 \h </w:instrText>
            </w:r>
            <w:r>
              <w:rPr>
                <w:noProof/>
                <w:webHidden/>
              </w:rPr>
            </w:r>
            <w:r>
              <w:rPr>
                <w:noProof/>
                <w:webHidden/>
              </w:rPr>
              <w:fldChar w:fldCharType="separate"/>
            </w:r>
            <w:r>
              <w:rPr>
                <w:noProof/>
                <w:webHidden/>
              </w:rPr>
              <w:t>12</w:t>
            </w:r>
            <w:r>
              <w:rPr>
                <w:noProof/>
                <w:webHidden/>
              </w:rPr>
              <w:fldChar w:fldCharType="end"/>
            </w:r>
          </w:hyperlink>
        </w:p>
        <w:p w14:paraId="4D9778E8"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7" w:history="1">
            <w:r w:rsidRPr="00345CDD">
              <w:rPr>
                <w:rStyle w:val="Hyperlink"/>
                <w:noProof/>
              </w:rPr>
              <w:t>1.4.</w:t>
            </w:r>
            <w:r>
              <w:rPr>
                <w:rFonts w:asciiTheme="minorHAnsi" w:eastAsiaTheme="minorEastAsia" w:hAnsiTheme="minorHAnsi" w:cstheme="minorBidi"/>
                <w:noProof/>
                <w:szCs w:val="22"/>
              </w:rPr>
              <w:tab/>
            </w:r>
            <w:r w:rsidRPr="00345CDD">
              <w:rPr>
                <w:rStyle w:val="Hyperlink"/>
                <w:noProof/>
              </w:rPr>
              <w:t>Proposed Solution Concept</w:t>
            </w:r>
            <w:r>
              <w:rPr>
                <w:noProof/>
                <w:webHidden/>
              </w:rPr>
              <w:tab/>
            </w:r>
            <w:r>
              <w:rPr>
                <w:noProof/>
                <w:webHidden/>
              </w:rPr>
              <w:fldChar w:fldCharType="begin"/>
            </w:r>
            <w:r>
              <w:rPr>
                <w:noProof/>
                <w:webHidden/>
              </w:rPr>
              <w:instrText xml:space="preserve"> PAGEREF _Toc386402477 \h </w:instrText>
            </w:r>
            <w:r>
              <w:rPr>
                <w:noProof/>
                <w:webHidden/>
              </w:rPr>
            </w:r>
            <w:r>
              <w:rPr>
                <w:noProof/>
                <w:webHidden/>
              </w:rPr>
              <w:fldChar w:fldCharType="separate"/>
            </w:r>
            <w:r>
              <w:rPr>
                <w:noProof/>
                <w:webHidden/>
              </w:rPr>
              <w:t>13</w:t>
            </w:r>
            <w:r>
              <w:rPr>
                <w:noProof/>
                <w:webHidden/>
              </w:rPr>
              <w:fldChar w:fldCharType="end"/>
            </w:r>
          </w:hyperlink>
        </w:p>
        <w:p w14:paraId="47064B40"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8" w:history="1">
            <w:r w:rsidRPr="00345CDD">
              <w:rPr>
                <w:rStyle w:val="Hyperlink"/>
                <w:noProof/>
              </w:rPr>
              <w:t>1.5.</w:t>
            </w:r>
            <w:r>
              <w:rPr>
                <w:rFonts w:asciiTheme="minorHAnsi" w:eastAsiaTheme="minorEastAsia" w:hAnsiTheme="minorHAnsi" w:cstheme="minorBidi"/>
                <w:noProof/>
                <w:szCs w:val="22"/>
              </w:rPr>
              <w:tab/>
            </w:r>
            <w:r w:rsidRPr="00345CDD">
              <w:rPr>
                <w:rStyle w:val="Hyperlink"/>
                <w:noProof/>
              </w:rPr>
              <w:t>Major Design and Implementation Challenges</w:t>
            </w:r>
            <w:r>
              <w:rPr>
                <w:noProof/>
                <w:webHidden/>
              </w:rPr>
              <w:tab/>
            </w:r>
            <w:r>
              <w:rPr>
                <w:noProof/>
                <w:webHidden/>
              </w:rPr>
              <w:fldChar w:fldCharType="begin"/>
            </w:r>
            <w:r>
              <w:rPr>
                <w:noProof/>
                <w:webHidden/>
              </w:rPr>
              <w:instrText xml:space="preserve"> PAGEREF _Toc386402478 \h </w:instrText>
            </w:r>
            <w:r>
              <w:rPr>
                <w:noProof/>
                <w:webHidden/>
              </w:rPr>
            </w:r>
            <w:r>
              <w:rPr>
                <w:noProof/>
                <w:webHidden/>
              </w:rPr>
              <w:fldChar w:fldCharType="separate"/>
            </w:r>
            <w:r>
              <w:rPr>
                <w:noProof/>
                <w:webHidden/>
              </w:rPr>
              <w:t>13</w:t>
            </w:r>
            <w:r>
              <w:rPr>
                <w:noProof/>
                <w:webHidden/>
              </w:rPr>
              <w:fldChar w:fldCharType="end"/>
            </w:r>
          </w:hyperlink>
        </w:p>
        <w:p w14:paraId="5781B076"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79" w:history="1">
            <w:r w:rsidRPr="00345CDD">
              <w:rPr>
                <w:rStyle w:val="Hyperlink"/>
                <w:noProof/>
              </w:rPr>
              <w:t>1.6.</w:t>
            </w:r>
            <w:r>
              <w:rPr>
                <w:rFonts w:asciiTheme="minorHAnsi" w:eastAsiaTheme="minorEastAsia" w:hAnsiTheme="minorHAnsi" w:cstheme="minorBidi"/>
                <w:noProof/>
                <w:szCs w:val="22"/>
              </w:rPr>
              <w:tab/>
            </w:r>
            <w:r w:rsidRPr="00345CDD">
              <w:rPr>
                <w:rStyle w:val="Hyperlink"/>
                <w:noProof/>
              </w:rPr>
              <w:t>Implications of Project Success (Brandon)</w:t>
            </w:r>
            <w:r>
              <w:rPr>
                <w:noProof/>
                <w:webHidden/>
              </w:rPr>
              <w:tab/>
            </w:r>
            <w:r>
              <w:rPr>
                <w:noProof/>
                <w:webHidden/>
              </w:rPr>
              <w:fldChar w:fldCharType="begin"/>
            </w:r>
            <w:r>
              <w:rPr>
                <w:noProof/>
                <w:webHidden/>
              </w:rPr>
              <w:instrText xml:space="preserve"> PAGEREF _Toc386402479 \h </w:instrText>
            </w:r>
            <w:r>
              <w:rPr>
                <w:noProof/>
                <w:webHidden/>
              </w:rPr>
            </w:r>
            <w:r>
              <w:rPr>
                <w:noProof/>
                <w:webHidden/>
              </w:rPr>
              <w:fldChar w:fldCharType="separate"/>
            </w:r>
            <w:r>
              <w:rPr>
                <w:noProof/>
                <w:webHidden/>
              </w:rPr>
              <w:t>14</w:t>
            </w:r>
            <w:r>
              <w:rPr>
                <w:noProof/>
                <w:webHidden/>
              </w:rPr>
              <w:fldChar w:fldCharType="end"/>
            </w:r>
          </w:hyperlink>
        </w:p>
        <w:p w14:paraId="255B9362"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480" w:history="1">
            <w:r w:rsidRPr="00345CDD">
              <w:rPr>
                <w:rStyle w:val="Hyperlink"/>
                <w:noProof/>
              </w:rPr>
              <w:t>2.</w:t>
            </w:r>
            <w:r>
              <w:rPr>
                <w:rFonts w:asciiTheme="minorHAnsi" w:eastAsiaTheme="minorEastAsia" w:hAnsiTheme="minorHAnsi" w:cstheme="minorBidi"/>
                <w:noProof/>
                <w:szCs w:val="22"/>
              </w:rPr>
              <w:tab/>
            </w:r>
            <w:r w:rsidRPr="00345CDD">
              <w:rPr>
                <w:rStyle w:val="Hyperlink"/>
                <w:noProof/>
              </w:rPr>
              <w:t>DESIGN REQUIREMENTS</w:t>
            </w:r>
            <w:r>
              <w:rPr>
                <w:noProof/>
                <w:webHidden/>
              </w:rPr>
              <w:tab/>
            </w:r>
            <w:r>
              <w:rPr>
                <w:noProof/>
                <w:webHidden/>
              </w:rPr>
              <w:fldChar w:fldCharType="begin"/>
            </w:r>
            <w:r>
              <w:rPr>
                <w:noProof/>
                <w:webHidden/>
              </w:rPr>
              <w:instrText xml:space="preserve"> PAGEREF _Toc386402480 \h </w:instrText>
            </w:r>
            <w:r>
              <w:rPr>
                <w:noProof/>
                <w:webHidden/>
              </w:rPr>
            </w:r>
            <w:r>
              <w:rPr>
                <w:noProof/>
                <w:webHidden/>
              </w:rPr>
              <w:fldChar w:fldCharType="separate"/>
            </w:r>
            <w:r>
              <w:rPr>
                <w:noProof/>
                <w:webHidden/>
              </w:rPr>
              <w:t>15</w:t>
            </w:r>
            <w:r>
              <w:rPr>
                <w:noProof/>
                <w:webHidden/>
              </w:rPr>
              <w:fldChar w:fldCharType="end"/>
            </w:r>
          </w:hyperlink>
        </w:p>
        <w:p w14:paraId="4531DB63"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81" w:history="1">
            <w:r w:rsidRPr="00345CDD">
              <w:rPr>
                <w:rStyle w:val="Hyperlink"/>
                <w:noProof/>
              </w:rPr>
              <w:t>2.1.</w:t>
            </w:r>
            <w:r>
              <w:rPr>
                <w:rFonts w:asciiTheme="minorHAnsi" w:eastAsiaTheme="minorEastAsia" w:hAnsiTheme="minorHAnsi" w:cstheme="minorBidi"/>
                <w:noProof/>
                <w:szCs w:val="22"/>
              </w:rPr>
              <w:tab/>
            </w:r>
            <w:r w:rsidRPr="00345CDD">
              <w:rPr>
                <w:rStyle w:val="Hyperlink"/>
                <w:noProof/>
              </w:rPr>
              <w:t>Functional Design Constraints (Brandon K)</w:t>
            </w:r>
            <w:r>
              <w:rPr>
                <w:noProof/>
                <w:webHidden/>
              </w:rPr>
              <w:tab/>
            </w:r>
            <w:r>
              <w:rPr>
                <w:noProof/>
                <w:webHidden/>
              </w:rPr>
              <w:fldChar w:fldCharType="begin"/>
            </w:r>
            <w:r>
              <w:rPr>
                <w:noProof/>
                <w:webHidden/>
              </w:rPr>
              <w:instrText xml:space="preserve"> PAGEREF _Toc386402481 \h </w:instrText>
            </w:r>
            <w:r>
              <w:rPr>
                <w:noProof/>
                <w:webHidden/>
              </w:rPr>
            </w:r>
            <w:r>
              <w:rPr>
                <w:noProof/>
                <w:webHidden/>
              </w:rPr>
              <w:fldChar w:fldCharType="separate"/>
            </w:r>
            <w:r>
              <w:rPr>
                <w:noProof/>
                <w:webHidden/>
              </w:rPr>
              <w:t>15</w:t>
            </w:r>
            <w:r>
              <w:rPr>
                <w:noProof/>
                <w:webHidden/>
              </w:rPr>
              <w:fldChar w:fldCharType="end"/>
            </w:r>
          </w:hyperlink>
        </w:p>
        <w:p w14:paraId="24BA3511"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82" w:history="1">
            <w:r w:rsidRPr="00345CDD">
              <w:rPr>
                <w:rStyle w:val="Hyperlink"/>
                <w:noProof/>
              </w:rPr>
              <w:t>2.2.</w:t>
            </w:r>
            <w:r>
              <w:rPr>
                <w:rFonts w:asciiTheme="minorHAnsi" w:eastAsiaTheme="minorEastAsia" w:hAnsiTheme="minorHAnsi" w:cstheme="minorBidi"/>
                <w:noProof/>
                <w:szCs w:val="22"/>
              </w:rPr>
              <w:tab/>
            </w:r>
            <w:r w:rsidRPr="00345CDD">
              <w:rPr>
                <w:rStyle w:val="Hyperlink"/>
                <w:noProof/>
              </w:rPr>
              <w:t>Non-Functional Design Constraints (Brandon)</w:t>
            </w:r>
            <w:r>
              <w:rPr>
                <w:noProof/>
                <w:webHidden/>
              </w:rPr>
              <w:tab/>
            </w:r>
            <w:r>
              <w:rPr>
                <w:noProof/>
                <w:webHidden/>
              </w:rPr>
              <w:fldChar w:fldCharType="begin"/>
            </w:r>
            <w:r>
              <w:rPr>
                <w:noProof/>
                <w:webHidden/>
              </w:rPr>
              <w:instrText xml:space="preserve"> PAGEREF _Toc386402482 \h </w:instrText>
            </w:r>
            <w:r>
              <w:rPr>
                <w:noProof/>
                <w:webHidden/>
              </w:rPr>
            </w:r>
            <w:r>
              <w:rPr>
                <w:noProof/>
                <w:webHidden/>
              </w:rPr>
              <w:fldChar w:fldCharType="separate"/>
            </w:r>
            <w:r>
              <w:rPr>
                <w:noProof/>
                <w:webHidden/>
              </w:rPr>
              <w:t>16</w:t>
            </w:r>
            <w:r>
              <w:rPr>
                <w:noProof/>
                <w:webHidden/>
              </w:rPr>
              <w:fldChar w:fldCharType="end"/>
            </w:r>
          </w:hyperlink>
        </w:p>
        <w:p w14:paraId="16928753"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483" w:history="1">
            <w:r w:rsidRPr="00345CDD">
              <w:rPr>
                <w:rStyle w:val="Hyperlink"/>
                <w:noProof/>
              </w:rPr>
              <w:t>3.</w:t>
            </w:r>
            <w:r>
              <w:rPr>
                <w:rFonts w:asciiTheme="minorHAnsi" w:eastAsiaTheme="minorEastAsia" w:hAnsiTheme="minorHAnsi" w:cstheme="minorBidi"/>
                <w:noProof/>
                <w:szCs w:val="22"/>
              </w:rPr>
              <w:tab/>
            </w:r>
            <w:r w:rsidRPr="00345CDD">
              <w:rPr>
                <w:rStyle w:val="Hyperlink"/>
                <w:noProof/>
              </w:rPr>
              <w:t>APPROACH</w:t>
            </w:r>
            <w:r>
              <w:rPr>
                <w:noProof/>
                <w:webHidden/>
              </w:rPr>
              <w:tab/>
            </w:r>
            <w:r>
              <w:rPr>
                <w:noProof/>
                <w:webHidden/>
              </w:rPr>
              <w:fldChar w:fldCharType="begin"/>
            </w:r>
            <w:r>
              <w:rPr>
                <w:noProof/>
                <w:webHidden/>
              </w:rPr>
              <w:instrText xml:space="preserve"> PAGEREF _Toc386402483 \h </w:instrText>
            </w:r>
            <w:r>
              <w:rPr>
                <w:noProof/>
                <w:webHidden/>
              </w:rPr>
            </w:r>
            <w:r>
              <w:rPr>
                <w:noProof/>
                <w:webHidden/>
              </w:rPr>
              <w:fldChar w:fldCharType="separate"/>
            </w:r>
            <w:r>
              <w:rPr>
                <w:noProof/>
                <w:webHidden/>
              </w:rPr>
              <w:t>16</w:t>
            </w:r>
            <w:r>
              <w:rPr>
                <w:noProof/>
                <w:webHidden/>
              </w:rPr>
              <w:fldChar w:fldCharType="end"/>
            </w:r>
          </w:hyperlink>
        </w:p>
        <w:p w14:paraId="0E5E2CD5"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84" w:history="1">
            <w:r w:rsidRPr="00345CDD">
              <w:rPr>
                <w:rStyle w:val="Hyperlink"/>
                <w:noProof/>
              </w:rPr>
              <w:t>3.1.</w:t>
            </w:r>
            <w:r>
              <w:rPr>
                <w:rFonts w:asciiTheme="minorHAnsi" w:eastAsiaTheme="minorEastAsia" w:hAnsiTheme="minorHAnsi" w:cstheme="minorBidi"/>
                <w:noProof/>
                <w:szCs w:val="22"/>
              </w:rPr>
              <w:tab/>
            </w:r>
            <w:r w:rsidRPr="00345CDD">
              <w:rPr>
                <w:rStyle w:val="Hyperlink"/>
                <w:noProof/>
              </w:rPr>
              <w:t>Software Simulation Using Matlab/Simulink</w:t>
            </w:r>
            <w:r>
              <w:rPr>
                <w:noProof/>
                <w:webHidden/>
              </w:rPr>
              <w:tab/>
            </w:r>
            <w:r>
              <w:rPr>
                <w:noProof/>
                <w:webHidden/>
              </w:rPr>
              <w:fldChar w:fldCharType="begin"/>
            </w:r>
            <w:r>
              <w:rPr>
                <w:noProof/>
                <w:webHidden/>
              </w:rPr>
              <w:instrText xml:space="preserve"> PAGEREF _Toc386402484 \h </w:instrText>
            </w:r>
            <w:r>
              <w:rPr>
                <w:noProof/>
                <w:webHidden/>
              </w:rPr>
            </w:r>
            <w:r>
              <w:rPr>
                <w:noProof/>
                <w:webHidden/>
              </w:rPr>
              <w:fldChar w:fldCharType="separate"/>
            </w:r>
            <w:r>
              <w:rPr>
                <w:noProof/>
                <w:webHidden/>
              </w:rPr>
              <w:t>16</w:t>
            </w:r>
            <w:r>
              <w:rPr>
                <w:noProof/>
                <w:webHidden/>
              </w:rPr>
              <w:fldChar w:fldCharType="end"/>
            </w:r>
          </w:hyperlink>
        </w:p>
        <w:p w14:paraId="4DEAAB43" w14:textId="77777777" w:rsidR="00574F2A" w:rsidRDefault="00574F2A">
          <w:pPr>
            <w:pStyle w:val="TOC3"/>
            <w:rPr>
              <w:rFonts w:asciiTheme="minorHAnsi" w:eastAsiaTheme="minorEastAsia" w:hAnsiTheme="minorHAnsi" w:cstheme="minorBidi"/>
              <w:noProof/>
              <w:szCs w:val="22"/>
            </w:rPr>
          </w:pPr>
          <w:hyperlink w:anchor="_Toc386402485" w:history="1">
            <w:r w:rsidRPr="00345CDD">
              <w:rPr>
                <w:rStyle w:val="Hyperlink"/>
                <w:noProof/>
              </w:rPr>
              <w:t>3.1.1.</w:t>
            </w:r>
            <w:r>
              <w:rPr>
                <w:rFonts w:asciiTheme="minorHAnsi" w:eastAsiaTheme="minorEastAsia" w:hAnsiTheme="minorHAnsi" w:cstheme="minorBidi"/>
                <w:noProof/>
                <w:szCs w:val="22"/>
              </w:rPr>
              <w:tab/>
            </w:r>
            <w:r w:rsidRPr="00345CDD">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_Toc386402485 \h </w:instrText>
            </w:r>
            <w:r>
              <w:rPr>
                <w:noProof/>
                <w:webHidden/>
              </w:rPr>
            </w:r>
            <w:r>
              <w:rPr>
                <w:noProof/>
                <w:webHidden/>
              </w:rPr>
              <w:fldChar w:fldCharType="separate"/>
            </w:r>
            <w:r>
              <w:rPr>
                <w:noProof/>
                <w:webHidden/>
              </w:rPr>
              <w:t>16</w:t>
            </w:r>
            <w:r>
              <w:rPr>
                <w:noProof/>
                <w:webHidden/>
              </w:rPr>
              <w:fldChar w:fldCharType="end"/>
            </w:r>
          </w:hyperlink>
        </w:p>
        <w:p w14:paraId="3EB918E9" w14:textId="77777777" w:rsidR="00574F2A" w:rsidRDefault="00574F2A">
          <w:pPr>
            <w:pStyle w:val="TOC3"/>
            <w:rPr>
              <w:rFonts w:asciiTheme="minorHAnsi" w:eastAsiaTheme="minorEastAsia" w:hAnsiTheme="minorHAnsi" w:cstheme="minorBidi"/>
              <w:noProof/>
              <w:szCs w:val="22"/>
            </w:rPr>
          </w:pPr>
          <w:hyperlink w:anchor="_Toc386402486" w:history="1">
            <w:r w:rsidRPr="00345CDD">
              <w:rPr>
                <w:rStyle w:val="Hyperlink"/>
                <w:noProof/>
              </w:rPr>
              <w:t>3.1.2.</w:t>
            </w:r>
            <w:r>
              <w:rPr>
                <w:rFonts w:asciiTheme="minorHAnsi" w:eastAsiaTheme="minorEastAsia" w:hAnsiTheme="minorHAnsi" w:cstheme="minorBidi"/>
                <w:noProof/>
                <w:szCs w:val="22"/>
              </w:rPr>
              <w:tab/>
            </w:r>
            <w:r w:rsidRPr="00345CDD">
              <w:rPr>
                <w:rStyle w:val="Hyperlink"/>
                <w:noProof/>
              </w:rPr>
              <w:t>FEC-BPSK Modulator</w:t>
            </w:r>
            <w:r>
              <w:rPr>
                <w:noProof/>
                <w:webHidden/>
              </w:rPr>
              <w:tab/>
            </w:r>
            <w:r>
              <w:rPr>
                <w:noProof/>
                <w:webHidden/>
              </w:rPr>
              <w:fldChar w:fldCharType="begin"/>
            </w:r>
            <w:r>
              <w:rPr>
                <w:noProof/>
                <w:webHidden/>
              </w:rPr>
              <w:instrText xml:space="preserve"> PAGEREF _Toc386402486 \h </w:instrText>
            </w:r>
            <w:r>
              <w:rPr>
                <w:noProof/>
                <w:webHidden/>
              </w:rPr>
            </w:r>
            <w:r>
              <w:rPr>
                <w:noProof/>
                <w:webHidden/>
              </w:rPr>
              <w:fldChar w:fldCharType="separate"/>
            </w:r>
            <w:r>
              <w:rPr>
                <w:noProof/>
                <w:webHidden/>
              </w:rPr>
              <w:t>18</w:t>
            </w:r>
            <w:r>
              <w:rPr>
                <w:noProof/>
                <w:webHidden/>
              </w:rPr>
              <w:fldChar w:fldCharType="end"/>
            </w:r>
          </w:hyperlink>
        </w:p>
        <w:p w14:paraId="5DFD67E0" w14:textId="77777777" w:rsidR="00574F2A" w:rsidRDefault="00574F2A">
          <w:pPr>
            <w:pStyle w:val="TOC3"/>
            <w:rPr>
              <w:rFonts w:asciiTheme="minorHAnsi" w:eastAsiaTheme="minorEastAsia" w:hAnsiTheme="minorHAnsi" w:cstheme="minorBidi"/>
              <w:noProof/>
              <w:szCs w:val="22"/>
            </w:rPr>
          </w:pPr>
          <w:hyperlink w:anchor="_Toc386402487" w:history="1">
            <w:r w:rsidRPr="00345CDD">
              <w:rPr>
                <w:rStyle w:val="Hyperlink"/>
                <w:noProof/>
              </w:rPr>
              <w:t>3.1.3</w:t>
            </w:r>
            <w:r>
              <w:rPr>
                <w:rFonts w:asciiTheme="minorHAnsi" w:eastAsiaTheme="minorEastAsia" w:hAnsiTheme="minorHAnsi" w:cstheme="minorBidi"/>
                <w:noProof/>
                <w:szCs w:val="22"/>
              </w:rPr>
              <w:tab/>
            </w:r>
            <w:r w:rsidRPr="00345CDD">
              <w:rPr>
                <w:rStyle w:val="Hyperlink"/>
                <w:noProof/>
              </w:rPr>
              <w:t>AWGN Channel</w:t>
            </w:r>
            <w:r>
              <w:rPr>
                <w:noProof/>
                <w:webHidden/>
              </w:rPr>
              <w:tab/>
            </w:r>
            <w:r>
              <w:rPr>
                <w:noProof/>
                <w:webHidden/>
              </w:rPr>
              <w:fldChar w:fldCharType="begin"/>
            </w:r>
            <w:r>
              <w:rPr>
                <w:noProof/>
                <w:webHidden/>
              </w:rPr>
              <w:instrText xml:space="preserve"> PAGEREF _Toc386402487 \h </w:instrText>
            </w:r>
            <w:r>
              <w:rPr>
                <w:noProof/>
                <w:webHidden/>
              </w:rPr>
            </w:r>
            <w:r>
              <w:rPr>
                <w:noProof/>
                <w:webHidden/>
              </w:rPr>
              <w:fldChar w:fldCharType="separate"/>
            </w:r>
            <w:r>
              <w:rPr>
                <w:noProof/>
                <w:webHidden/>
              </w:rPr>
              <w:t>19</w:t>
            </w:r>
            <w:r>
              <w:rPr>
                <w:noProof/>
                <w:webHidden/>
              </w:rPr>
              <w:fldChar w:fldCharType="end"/>
            </w:r>
          </w:hyperlink>
        </w:p>
        <w:p w14:paraId="5D86F648" w14:textId="77777777" w:rsidR="00574F2A" w:rsidRDefault="00574F2A">
          <w:pPr>
            <w:pStyle w:val="TOC3"/>
            <w:rPr>
              <w:rFonts w:asciiTheme="minorHAnsi" w:eastAsiaTheme="minorEastAsia" w:hAnsiTheme="minorHAnsi" w:cstheme="minorBidi"/>
              <w:noProof/>
              <w:szCs w:val="22"/>
            </w:rPr>
          </w:pPr>
          <w:hyperlink w:anchor="_Toc386402488" w:history="1">
            <w:r w:rsidRPr="00345CDD">
              <w:rPr>
                <w:rStyle w:val="Hyperlink"/>
                <w:noProof/>
              </w:rPr>
              <w:t xml:space="preserve">3.1.4 </w:t>
            </w:r>
            <w:r>
              <w:rPr>
                <w:rFonts w:asciiTheme="minorHAnsi" w:eastAsiaTheme="minorEastAsia" w:hAnsiTheme="minorHAnsi" w:cstheme="minorBidi"/>
                <w:noProof/>
                <w:szCs w:val="22"/>
              </w:rPr>
              <w:tab/>
            </w:r>
            <w:r w:rsidRPr="00345CDD">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_Toc386402488 \h </w:instrText>
            </w:r>
            <w:r>
              <w:rPr>
                <w:noProof/>
                <w:webHidden/>
              </w:rPr>
            </w:r>
            <w:r>
              <w:rPr>
                <w:noProof/>
                <w:webHidden/>
              </w:rPr>
              <w:fldChar w:fldCharType="separate"/>
            </w:r>
            <w:r>
              <w:rPr>
                <w:noProof/>
                <w:webHidden/>
              </w:rPr>
              <w:t>20</w:t>
            </w:r>
            <w:r>
              <w:rPr>
                <w:noProof/>
                <w:webHidden/>
              </w:rPr>
              <w:fldChar w:fldCharType="end"/>
            </w:r>
          </w:hyperlink>
        </w:p>
        <w:p w14:paraId="1DA3164E" w14:textId="77777777" w:rsidR="00574F2A" w:rsidRDefault="00574F2A">
          <w:pPr>
            <w:pStyle w:val="TOC3"/>
            <w:rPr>
              <w:rFonts w:asciiTheme="minorHAnsi" w:eastAsiaTheme="minorEastAsia" w:hAnsiTheme="minorHAnsi" w:cstheme="minorBidi"/>
              <w:noProof/>
              <w:szCs w:val="22"/>
            </w:rPr>
          </w:pPr>
          <w:hyperlink w:anchor="_Toc386402489" w:history="1">
            <w:r w:rsidRPr="00345CDD">
              <w:rPr>
                <w:rStyle w:val="Hyperlink"/>
                <w:noProof/>
              </w:rPr>
              <w:t>3.1.5</w:t>
            </w:r>
            <w:r>
              <w:rPr>
                <w:rFonts w:asciiTheme="minorHAnsi" w:eastAsiaTheme="minorEastAsia" w:hAnsiTheme="minorHAnsi" w:cstheme="minorBidi"/>
                <w:noProof/>
                <w:szCs w:val="22"/>
              </w:rPr>
              <w:tab/>
            </w:r>
            <w:r w:rsidRPr="00345CDD">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_Toc386402489 \h </w:instrText>
            </w:r>
            <w:r>
              <w:rPr>
                <w:noProof/>
                <w:webHidden/>
              </w:rPr>
            </w:r>
            <w:r>
              <w:rPr>
                <w:noProof/>
                <w:webHidden/>
              </w:rPr>
              <w:fldChar w:fldCharType="separate"/>
            </w:r>
            <w:r>
              <w:rPr>
                <w:noProof/>
                <w:webHidden/>
              </w:rPr>
              <w:t>32</w:t>
            </w:r>
            <w:r>
              <w:rPr>
                <w:noProof/>
                <w:webHidden/>
              </w:rPr>
              <w:fldChar w:fldCharType="end"/>
            </w:r>
          </w:hyperlink>
        </w:p>
        <w:p w14:paraId="149B6244" w14:textId="77777777" w:rsidR="00574F2A" w:rsidRDefault="00574F2A">
          <w:pPr>
            <w:pStyle w:val="TOC3"/>
            <w:rPr>
              <w:rFonts w:asciiTheme="minorHAnsi" w:eastAsiaTheme="minorEastAsia" w:hAnsiTheme="minorHAnsi" w:cstheme="minorBidi"/>
              <w:noProof/>
              <w:szCs w:val="22"/>
            </w:rPr>
          </w:pPr>
          <w:hyperlink w:anchor="_Toc386402490" w:history="1">
            <w:r w:rsidRPr="00345CDD">
              <w:rPr>
                <w:rStyle w:val="Hyperlink"/>
                <w:noProof/>
              </w:rPr>
              <w:t>3.1.6</w:t>
            </w:r>
            <w:r>
              <w:rPr>
                <w:rFonts w:asciiTheme="minorHAnsi" w:eastAsiaTheme="minorEastAsia" w:hAnsiTheme="minorHAnsi" w:cstheme="minorBidi"/>
                <w:noProof/>
                <w:szCs w:val="22"/>
              </w:rPr>
              <w:tab/>
            </w:r>
            <w:r w:rsidRPr="00345CDD">
              <w:rPr>
                <w:rStyle w:val="Hyperlink"/>
                <w:noProof/>
              </w:rPr>
              <w:t>Simulation Results</w:t>
            </w:r>
            <w:r>
              <w:rPr>
                <w:noProof/>
                <w:webHidden/>
              </w:rPr>
              <w:tab/>
            </w:r>
            <w:r>
              <w:rPr>
                <w:noProof/>
                <w:webHidden/>
              </w:rPr>
              <w:fldChar w:fldCharType="begin"/>
            </w:r>
            <w:r>
              <w:rPr>
                <w:noProof/>
                <w:webHidden/>
              </w:rPr>
              <w:instrText xml:space="preserve"> PAGEREF _Toc386402490 \h </w:instrText>
            </w:r>
            <w:r>
              <w:rPr>
                <w:noProof/>
                <w:webHidden/>
              </w:rPr>
            </w:r>
            <w:r>
              <w:rPr>
                <w:noProof/>
                <w:webHidden/>
              </w:rPr>
              <w:fldChar w:fldCharType="separate"/>
            </w:r>
            <w:r>
              <w:rPr>
                <w:noProof/>
                <w:webHidden/>
              </w:rPr>
              <w:t>33</w:t>
            </w:r>
            <w:r>
              <w:rPr>
                <w:noProof/>
                <w:webHidden/>
              </w:rPr>
              <w:fldChar w:fldCharType="end"/>
            </w:r>
          </w:hyperlink>
        </w:p>
        <w:p w14:paraId="28157976" w14:textId="77777777" w:rsidR="00574F2A" w:rsidRDefault="00574F2A">
          <w:pPr>
            <w:pStyle w:val="TOC2"/>
            <w:tabs>
              <w:tab w:val="left" w:pos="880"/>
              <w:tab w:val="right" w:leader="dot" w:pos="9350"/>
            </w:tabs>
            <w:rPr>
              <w:rFonts w:asciiTheme="minorHAnsi" w:eastAsiaTheme="minorEastAsia" w:hAnsiTheme="minorHAnsi" w:cstheme="minorBidi"/>
              <w:noProof/>
              <w:szCs w:val="22"/>
            </w:rPr>
          </w:pPr>
          <w:hyperlink w:anchor="_Toc386402491" w:history="1">
            <w:r w:rsidRPr="00345CDD">
              <w:rPr>
                <w:rStyle w:val="Hyperlink"/>
                <w:noProof/>
              </w:rPr>
              <w:t>3.2.</w:t>
            </w:r>
            <w:r>
              <w:rPr>
                <w:rFonts w:asciiTheme="minorHAnsi" w:eastAsiaTheme="minorEastAsia" w:hAnsiTheme="minorHAnsi" w:cstheme="minorBidi"/>
                <w:noProof/>
                <w:szCs w:val="22"/>
              </w:rPr>
              <w:tab/>
            </w:r>
            <w:r w:rsidRPr="00345CDD">
              <w:rPr>
                <w:rStyle w:val="Hyperlink"/>
                <w:noProof/>
              </w:rPr>
              <w:t>Hardware Implementation using ISE Project Navigator</w:t>
            </w:r>
            <w:r>
              <w:rPr>
                <w:noProof/>
                <w:webHidden/>
              </w:rPr>
              <w:tab/>
            </w:r>
            <w:r>
              <w:rPr>
                <w:noProof/>
                <w:webHidden/>
              </w:rPr>
              <w:fldChar w:fldCharType="begin"/>
            </w:r>
            <w:r>
              <w:rPr>
                <w:noProof/>
                <w:webHidden/>
              </w:rPr>
              <w:instrText xml:space="preserve"> PAGEREF _Toc386402491 \h </w:instrText>
            </w:r>
            <w:r>
              <w:rPr>
                <w:noProof/>
                <w:webHidden/>
              </w:rPr>
            </w:r>
            <w:r>
              <w:rPr>
                <w:noProof/>
                <w:webHidden/>
              </w:rPr>
              <w:fldChar w:fldCharType="separate"/>
            </w:r>
            <w:r>
              <w:rPr>
                <w:noProof/>
                <w:webHidden/>
              </w:rPr>
              <w:t>34</w:t>
            </w:r>
            <w:r>
              <w:rPr>
                <w:noProof/>
                <w:webHidden/>
              </w:rPr>
              <w:fldChar w:fldCharType="end"/>
            </w:r>
          </w:hyperlink>
        </w:p>
        <w:p w14:paraId="5AE16487" w14:textId="77777777" w:rsidR="00574F2A" w:rsidRDefault="00574F2A">
          <w:pPr>
            <w:pStyle w:val="TOC3"/>
            <w:rPr>
              <w:rFonts w:asciiTheme="minorHAnsi" w:eastAsiaTheme="minorEastAsia" w:hAnsiTheme="minorHAnsi" w:cstheme="minorBidi"/>
              <w:noProof/>
              <w:szCs w:val="22"/>
            </w:rPr>
          </w:pPr>
          <w:hyperlink w:anchor="_Toc386402492" w:history="1">
            <w:r w:rsidRPr="00345CDD">
              <w:rPr>
                <w:rStyle w:val="Hyperlink"/>
                <w:noProof/>
              </w:rPr>
              <w:t>3.2.1</w:t>
            </w:r>
            <w:r>
              <w:rPr>
                <w:rFonts w:asciiTheme="minorHAnsi" w:eastAsiaTheme="minorEastAsia" w:hAnsiTheme="minorHAnsi" w:cstheme="minorBidi"/>
                <w:noProof/>
                <w:szCs w:val="22"/>
              </w:rPr>
              <w:tab/>
            </w:r>
            <w:r w:rsidRPr="00345CDD">
              <w:rPr>
                <w:rStyle w:val="Hyperlink"/>
                <w:noProof/>
              </w:rPr>
              <w:t>Serial Terminal Program &amp; Software BER Calculation Script</w:t>
            </w:r>
            <w:r>
              <w:rPr>
                <w:noProof/>
                <w:webHidden/>
              </w:rPr>
              <w:tab/>
            </w:r>
            <w:r>
              <w:rPr>
                <w:noProof/>
                <w:webHidden/>
              </w:rPr>
              <w:fldChar w:fldCharType="begin"/>
            </w:r>
            <w:r>
              <w:rPr>
                <w:noProof/>
                <w:webHidden/>
              </w:rPr>
              <w:instrText xml:space="preserve"> PAGEREF _Toc386402492 \h </w:instrText>
            </w:r>
            <w:r>
              <w:rPr>
                <w:noProof/>
                <w:webHidden/>
              </w:rPr>
            </w:r>
            <w:r>
              <w:rPr>
                <w:noProof/>
                <w:webHidden/>
              </w:rPr>
              <w:fldChar w:fldCharType="separate"/>
            </w:r>
            <w:r>
              <w:rPr>
                <w:noProof/>
                <w:webHidden/>
              </w:rPr>
              <w:t>38</w:t>
            </w:r>
            <w:r>
              <w:rPr>
                <w:noProof/>
                <w:webHidden/>
              </w:rPr>
              <w:fldChar w:fldCharType="end"/>
            </w:r>
          </w:hyperlink>
        </w:p>
        <w:p w14:paraId="13DA85E2" w14:textId="77777777" w:rsidR="00574F2A" w:rsidRDefault="00574F2A">
          <w:pPr>
            <w:pStyle w:val="TOC3"/>
            <w:rPr>
              <w:rFonts w:asciiTheme="minorHAnsi" w:eastAsiaTheme="minorEastAsia" w:hAnsiTheme="minorHAnsi" w:cstheme="minorBidi"/>
              <w:noProof/>
              <w:szCs w:val="22"/>
            </w:rPr>
          </w:pPr>
          <w:hyperlink w:anchor="_Toc386402493" w:history="1">
            <w:r w:rsidRPr="00345CDD">
              <w:rPr>
                <w:rStyle w:val="Hyperlink"/>
                <w:noProof/>
              </w:rPr>
              <w:t>3.2.2</w:t>
            </w:r>
            <w:r>
              <w:rPr>
                <w:rFonts w:asciiTheme="minorHAnsi" w:eastAsiaTheme="minorEastAsia" w:hAnsiTheme="minorHAnsi" w:cstheme="minorBidi"/>
                <w:noProof/>
                <w:szCs w:val="22"/>
              </w:rPr>
              <w:tab/>
            </w:r>
            <w:r w:rsidRPr="00345CDD">
              <w:rPr>
                <w:rStyle w:val="Hyperlink"/>
                <w:noProof/>
              </w:rPr>
              <w:t>10K-bit Receive and Transit Storage Buffers</w:t>
            </w:r>
            <w:r>
              <w:rPr>
                <w:noProof/>
                <w:webHidden/>
              </w:rPr>
              <w:tab/>
            </w:r>
            <w:r>
              <w:rPr>
                <w:noProof/>
                <w:webHidden/>
              </w:rPr>
              <w:fldChar w:fldCharType="begin"/>
            </w:r>
            <w:r>
              <w:rPr>
                <w:noProof/>
                <w:webHidden/>
              </w:rPr>
              <w:instrText xml:space="preserve"> PAGEREF _Toc386402493 \h </w:instrText>
            </w:r>
            <w:r>
              <w:rPr>
                <w:noProof/>
                <w:webHidden/>
              </w:rPr>
            </w:r>
            <w:r>
              <w:rPr>
                <w:noProof/>
                <w:webHidden/>
              </w:rPr>
              <w:fldChar w:fldCharType="separate"/>
            </w:r>
            <w:r>
              <w:rPr>
                <w:noProof/>
                <w:webHidden/>
              </w:rPr>
              <w:t>39</w:t>
            </w:r>
            <w:r>
              <w:rPr>
                <w:noProof/>
                <w:webHidden/>
              </w:rPr>
              <w:fldChar w:fldCharType="end"/>
            </w:r>
          </w:hyperlink>
        </w:p>
        <w:p w14:paraId="414EE5B9" w14:textId="77777777" w:rsidR="00574F2A" w:rsidRDefault="00574F2A">
          <w:pPr>
            <w:pStyle w:val="TOC3"/>
            <w:rPr>
              <w:rFonts w:asciiTheme="minorHAnsi" w:eastAsiaTheme="minorEastAsia" w:hAnsiTheme="minorHAnsi" w:cstheme="minorBidi"/>
              <w:noProof/>
              <w:szCs w:val="22"/>
            </w:rPr>
          </w:pPr>
          <w:hyperlink w:anchor="_Toc386402494" w:history="1">
            <w:r w:rsidRPr="00345CDD">
              <w:rPr>
                <w:rStyle w:val="Hyperlink"/>
                <w:noProof/>
              </w:rPr>
              <w:t>3.2.3</w:t>
            </w:r>
            <w:r>
              <w:rPr>
                <w:rFonts w:asciiTheme="minorHAnsi" w:eastAsiaTheme="minorEastAsia" w:hAnsiTheme="minorHAnsi" w:cstheme="minorBidi"/>
                <w:noProof/>
                <w:szCs w:val="22"/>
              </w:rPr>
              <w:tab/>
            </w:r>
            <w:r w:rsidRPr="00345CDD">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_Toc386402494 \h </w:instrText>
            </w:r>
            <w:r>
              <w:rPr>
                <w:noProof/>
                <w:webHidden/>
              </w:rPr>
            </w:r>
            <w:r>
              <w:rPr>
                <w:noProof/>
                <w:webHidden/>
              </w:rPr>
              <w:fldChar w:fldCharType="separate"/>
            </w:r>
            <w:r>
              <w:rPr>
                <w:noProof/>
                <w:webHidden/>
              </w:rPr>
              <w:t>43</w:t>
            </w:r>
            <w:r>
              <w:rPr>
                <w:noProof/>
                <w:webHidden/>
              </w:rPr>
              <w:fldChar w:fldCharType="end"/>
            </w:r>
          </w:hyperlink>
        </w:p>
        <w:p w14:paraId="0ACFD402" w14:textId="77777777" w:rsidR="00574F2A" w:rsidRDefault="00574F2A">
          <w:pPr>
            <w:pStyle w:val="TOC3"/>
            <w:rPr>
              <w:rFonts w:asciiTheme="minorHAnsi" w:eastAsiaTheme="minorEastAsia" w:hAnsiTheme="minorHAnsi" w:cstheme="minorBidi"/>
              <w:noProof/>
              <w:szCs w:val="22"/>
            </w:rPr>
          </w:pPr>
          <w:hyperlink w:anchor="_Toc386402495" w:history="1">
            <w:r w:rsidRPr="00345CDD">
              <w:rPr>
                <w:rStyle w:val="Hyperlink"/>
                <w:noProof/>
              </w:rPr>
              <w:t>3.2.4</w:t>
            </w:r>
            <w:r>
              <w:rPr>
                <w:rFonts w:asciiTheme="minorHAnsi" w:eastAsiaTheme="minorEastAsia" w:hAnsiTheme="minorHAnsi" w:cstheme="minorBidi"/>
                <w:noProof/>
                <w:szCs w:val="22"/>
              </w:rPr>
              <w:tab/>
            </w:r>
            <w:r w:rsidRPr="00345CDD">
              <w:rPr>
                <w:rStyle w:val="Hyperlink"/>
                <w:noProof/>
              </w:rPr>
              <w:t>Differential Encoding</w:t>
            </w:r>
            <w:r>
              <w:rPr>
                <w:noProof/>
                <w:webHidden/>
              </w:rPr>
              <w:tab/>
            </w:r>
            <w:r>
              <w:rPr>
                <w:noProof/>
                <w:webHidden/>
              </w:rPr>
              <w:fldChar w:fldCharType="begin"/>
            </w:r>
            <w:r>
              <w:rPr>
                <w:noProof/>
                <w:webHidden/>
              </w:rPr>
              <w:instrText xml:space="preserve"> PAGEREF _Toc386402495 \h </w:instrText>
            </w:r>
            <w:r>
              <w:rPr>
                <w:noProof/>
                <w:webHidden/>
              </w:rPr>
            </w:r>
            <w:r>
              <w:rPr>
                <w:noProof/>
                <w:webHidden/>
              </w:rPr>
              <w:fldChar w:fldCharType="separate"/>
            </w:r>
            <w:r>
              <w:rPr>
                <w:noProof/>
                <w:webHidden/>
              </w:rPr>
              <w:t>43</w:t>
            </w:r>
            <w:r>
              <w:rPr>
                <w:noProof/>
                <w:webHidden/>
              </w:rPr>
              <w:fldChar w:fldCharType="end"/>
            </w:r>
          </w:hyperlink>
        </w:p>
        <w:p w14:paraId="6205167C" w14:textId="77777777" w:rsidR="00574F2A" w:rsidRDefault="00574F2A">
          <w:pPr>
            <w:pStyle w:val="TOC3"/>
            <w:rPr>
              <w:rFonts w:asciiTheme="minorHAnsi" w:eastAsiaTheme="minorEastAsia" w:hAnsiTheme="minorHAnsi" w:cstheme="minorBidi"/>
              <w:noProof/>
              <w:szCs w:val="22"/>
            </w:rPr>
          </w:pPr>
          <w:hyperlink w:anchor="_Toc386402496" w:history="1">
            <w:r w:rsidRPr="00345CDD">
              <w:rPr>
                <w:rStyle w:val="Hyperlink"/>
                <w:noProof/>
              </w:rPr>
              <w:t>3.2.4</w:t>
            </w:r>
            <w:r>
              <w:rPr>
                <w:rFonts w:asciiTheme="minorHAnsi" w:eastAsiaTheme="minorEastAsia" w:hAnsiTheme="minorHAnsi" w:cstheme="minorBidi"/>
                <w:noProof/>
                <w:szCs w:val="22"/>
              </w:rPr>
              <w:tab/>
            </w:r>
            <w:r w:rsidRPr="00345CDD">
              <w:rPr>
                <w:rStyle w:val="Hyperlink"/>
                <w:noProof/>
              </w:rPr>
              <w:t>FEC-BPSK Modulator</w:t>
            </w:r>
            <w:r>
              <w:rPr>
                <w:noProof/>
                <w:webHidden/>
              </w:rPr>
              <w:tab/>
            </w:r>
            <w:r>
              <w:rPr>
                <w:noProof/>
                <w:webHidden/>
              </w:rPr>
              <w:fldChar w:fldCharType="begin"/>
            </w:r>
            <w:r>
              <w:rPr>
                <w:noProof/>
                <w:webHidden/>
              </w:rPr>
              <w:instrText xml:space="preserve"> PAGEREF _Toc386402496 \h </w:instrText>
            </w:r>
            <w:r>
              <w:rPr>
                <w:noProof/>
                <w:webHidden/>
              </w:rPr>
            </w:r>
            <w:r>
              <w:rPr>
                <w:noProof/>
                <w:webHidden/>
              </w:rPr>
              <w:fldChar w:fldCharType="separate"/>
            </w:r>
            <w:r>
              <w:rPr>
                <w:noProof/>
                <w:webHidden/>
              </w:rPr>
              <w:t>44</w:t>
            </w:r>
            <w:r>
              <w:rPr>
                <w:noProof/>
                <w:webHidden/>
              </w:rPr>
              <w:fldChar w:fldCharType="end"/>
            </w:r>
          </w:hyperlink>
        </w:p>
        <w:p w14:paraId="783C7101" w14:textId="77777777" w:rsidR="00574F2A" w:rsidRDefault="00574F2A">
          <w:pPr>
            <w:pStyle w:val="TOC3"/>
            <w:rPr>
              <w:rFonts w:asciiTheme="minorHAnsi" w:eastAsiaTheme="minorEastAsia" w:hAnsiTheme="minorHAnsi" w:cstheme="minorBidi"/>
              <w:noProof/>
              <w:szCs w:val="22"/>
            </w:rPr>
          </w:pPr>
          <w:hyperlink w:anchor="_Toc386402497" w:history="1">
            <w:r w:rsidRPr="00345CDD">
              <w:rPr>
                <w:rStyle w:val="Hyperlink"/>
                <w:noProof/>
              </w:rPr>
              <w:t>3.2.5</w:t>
            </w:r>
            <w:r>
              <w:rPr>
                <w:rFonts w:asciiTheme="minorHAnsi" w:eastAsiaTheme="minorEastAsia" w:hAnsiTheme="minorHAnsi" w:cstheme="minorBidi"/>
                <w:noProof/>
                <w:szCs w:val="22"/>
              </w:rPr>
              <w:tab/>
            </w:r>
            <w:r w:rsidRPr="00345CDD">
              <w:rPr>
                <w:rStyle w:val="Hyperlink"/>
                <w:noProof/>
              </w:rPr>
              <w:t>AWGN Channel</w:t>
            </w:r>
            <w:r>
              <w:rPr>
                <w:noProof/>
                <w:webHidden/>
              </w:rPr>
              <w:tab/>
            </w:r>
            <w:r>
              <w:rPr>
                <w:noProof/>
                <w:webHidden/>
              </w:rPr>
              <w:fldChar w:fldCharType="begin"/>
            </w:r>
            <w:r>
              <w:rPr>
                <w:noProof/>
                <w:webHidden/>
              </w:rPr>
              <w:instrText xml:space="preserve"> PAGEREF _Toc386402497 \h </w:instrText>
            </w:r>
            <w:r>
              <w:rPr>
                <w:noProof/>
                <w:webHidden/>
              </w:rPr>
            </w:r>
            <w:r>
              <w:rPr>
                <w:noProof/>
                <w:webHidden/>
              </w:rPr>
              <w:fldChar w:fldCharType="separate"/>
            </w:r>
            <w:r>
              <w:rPr>
                <w:noProof/>
                <w:webHidden/>
              </w:rPr>
              <w:t>45</w:t>
            </w:r>
            <w:r>
              <w:rPr>
                <w:noProof/>
                <w:webHidden/>
              </w:rPr>
              <w:fldChar w:fldCharType="end"/>
            </w:r>
          </w:hyperlink>
        </w:p>
        <w:p w14:paraId="41C82B06" w14:textId="77777777" w:rsidR="00574F2A" w:rsidRDefault="00574F2A">
          <w:pPr>
            <w:pStyle w:val="TOC3"/>
            <w:rPr>
              <w:rFonts w:asciiTheme="minorHAnsi" w:eastAsiaTheme="minorEastAsia" w:hAnsiTheme="minorHAnsi" w:cstheme="minorBidi"/>
              <w:noProof/>
              <w:szCs w:val="22"/>
            </w:rPr>
          </w:pPr>
          <w:hyperlink w:anchor="_Toc386402498" w:history="1">
            <w:r w:rsidRPr="00345CDD">
              <w:rPr>
                <w:rStyle w:val="Hyperlink"/>
                <w:noProof/>
              </w:rPr>
              <w:t>3.2.6</w:t>
            </w:r>
            <w:r>
              <w:rPr>
                <w:rFonts w:asciiTheme="minorHAnsi" w:eastAsiaTheme="minorEastAsia" w:hAnsiTheme="minorHAnsi" w:cstheme="minorBidi"/>
                <w:noProof/>
                <w:szCs w:val="22"/>
              </w:rPr>
              <w:tab/>
            </w:r>
            <w:r w:rsidRPr="00345CDD">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_Toc386402498 \h </w:instrText>
            </w:r>
            <w:r>
              <w:rPr>
                <w:noProof/>
                <w:webHidden/>
              </w:rPr>
            </w:r>
            <w:r>
              <w:rPr>
                <w:noProof/>
                <w:webHidden/>
              </w:rPr>
              <w:fldChar w:fldCharType="separate"/>
            </w:r>
            <w:r>
              <w:rPr>
                <w:noProof/>
                <w:webHidden/>
              </w:rPr>
              <w:t>47</w:t>
            </w:r>
            <w:r>
              <w:rPr>
                <w:noProof/>
                <w:webHidden/>
              </w:rPr>
              <w:fldChar w:fldCharType="end"/>
            </w:r>
          </w:hyperlink>
        </w:p>
        <w:p w14:paraId="3727622B" w14:textId="77777777" w:rsidR="00574F2A" w:rsidRDefault="00574F2A">
          <w:pPr>
            <w:pStyle w:val="TOC3"/>
            <w:rPr>
              <w:rFonts w:asciiTheme="minorHAnsi" w:eastAsiaTheme="minorEastAsia" w:hAnsiTheme="minorHAnsi" w:cstheme="minorBidi"/>
              <w:noProof/>
              <w:szCs w:val="22"/>
            </w:rPr>
          </w:pPr>
          <w:hyperlink w:anchor="_Toc386402499" w:history="1">
            <w:r w:rsidRPr="00345CDD">
              <w:rPr>
                <w:rStyle w:val="Hyperlink"/>
                <w:noProof/>
              </w:rPr>
              <w:t>3.2.7</w:t>
            </w:r>
            <w:r>
              <w:rPr>
                <w:rFonts w:asciiTheme="minorHAnsi" w:eastAsiaTheme="minorEastAsia" w:hAnsiTheme="minorHAnsi" w:cstheme="minorBidi"/>
                <w:noProof/>
                <w:szCs w:val="22"/>
              </w:rPr>
              <w:tab/>
            </w:r>
            <w:r w:rsidRPr="00345CDD">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_Toc386402499 \h </w:instrText>
            </w:r>
            <w:r>
              <w:rPr>
                <w:noProof/>
                <w:webHidden/>
              </w:rPr>
            </w:r>
            <w:r>
              <w:rPr>
                <w:noProof/>
                <w:webHidden/>
              </w:rPr>
              <w:fldChar w:fldCharType="separate"/>
            </w:r>
            <w:r>
              <w:rPr>
                <w:noProof/>
                <w:webHidden/>
              </w:rPr>
              <w:t>54</w:t>
            </w:r>
            <w:r>
              <w:rPr>
                <w:noProof/>
                <w:webHidden/>
              </w:rPr>
              <w:fldChar w:fldCharType="end"/>
            </w:r>
          </w:hyperlink>
        </w:p>
        <w:p w14:paraId="7CEDCF0E"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500" w:history="1">
            <w:r w:rsidRPr="00345CDD">
              <w:rPr>
                <w:rStyle w:val="Hyperlink"/>
                <w:noProof/>
              </w:rPr>
              <w:t>4.</w:t>
            </w:r>
            <w:r>
              <w:rPr>
                <w:rFonts w:asciiTheme="minorHAnsi" w:eastAsiaTheme="minorEastAsia" w:hAnsiTheme="minorHAnsi" w:cstheme="minorBidi"/>
                <w:noProof/>
                <w:szCs w:val="22"/>
              </w:rPr>
              <w:tab/>
            </w:r>
            <w:r w:rsidRPr="00345CDD">
              <w:rPr>
                <w:rStyle w:val="Hyperlink"/>
                <w:noProof/>
              </w:rPr>
              <w:t>EVALUATION</w:t>
            </w:r>
            <w:r>
              <w:rPr>
                <w:noProof/>
                <w:webHidden/>
              </w:rPr>
              <w:tab/>
            </w:r>
            <w:r>
              <w:rPr>
                <w:noProof/>
                <w:webHidden/>
              </w:rPr>
              <w:fldChar w:fldCharType="begin"/>
            </w:r>
            <w:r>
              <w:rPr>
                <w:noProof/>
                <w:webHidden/>
              </w:rPr>
              <w:instrText xml:space="preserve"> PAGEREF _Toc386402500 \h </w:instrText>
            </w:r>
            <w:r>
              <w:rPr>
                <w:noProof/>
                <w:webHidden/>
              </w:rPr>
            </w:r>
            <w:r>
              <w:rPr>
                <w:noProof/>
                <w:webHidden/>
              </w:rPr>
              <w:fldChar w:fldCharType="separate"/>
            </w:r>
            <w:r>
              <w:rPr>
                <w:noProof/>
                <w:webHidden/>
              </w:rPr>
              <w:t>55</w:t>
            </w:r>
            <w:r>
              <w:rPr>
                <w:noProof/>
                <w:webHidden/>
              </w:rPr>
              <w:fldChar w:fldCharType="end"/>
            </w:r>
          </w:hyperlink>
        </w:p>
        <w:p w14:paraId="4A2D3835"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501" w:history="1">
            <w:r w:rsidRPr="00345CDD">
              <w:rPr>
                <w:rStyle w:val="Hyperlink"/>
                <w:noProof/>
              </w:rPr>
              <w:t>5.</w:t>
            </w:r>
            <w:r>
              <w:rPr>
                <w:rFonts w:asciiTheme="minorHAnsi" w:eastAsiaTheme="minorEastAsia" w:hAnsiTheme="minorHAnsi" w:cstheme="minorBidi"/>
                <w:noProof/>
                <w:szCs w:val="22"/>
              </w:rPr>
              <w:tab/>
            </w:r>
            <w:r w:rsidRPr="00345CDD">
              <w:rPr>
                <w:rStyle w:val="Hyperlink"/>
                <w:noProof/>
              </w:rPr>
              <w:t>SUMMARY AND FUTURE WORK</w:t>
            </w:r>
            <w:r>
              <w:rPr>
                <w:noProof/>
                <w:webHidden/>
              </w:rPr>
              <w:tab/>
            </w:r>
            <w:r>
              <w:rPr>
                <w:noProof/>
                <w:webHidden/>
              </w:rPr>
              <w:fldChar w:fldCharType="begin"/>
            </w:r>
            <w:r>
              <w:rPr>
                <w:noProof/>
                <w:webHidden/>
              </w:rPr>
              <w:instrText xml:space="preserve"> PAGEREF _Toc386402501 \h </w:instrText>
            </w:r>
            <w:r>
              <w:rPr>
                <w:noProof/>
                <w:webHidden/>
              </w:rPr>
            </w:r>
            <w:r>
              <w:rPr>
                <w:noProof/>
                <w:webHidden/>
              </w:rPr>
              <w:fldChar w:fldCharType="separate"/>
            </w:r>
            <w:r>
              <w:rPr>
                <w:noProof/>
                <w:webHidden/>
              </w:rPr>
              <w:t>55</w:t>
            </w:r>
            <w:r>
              <w:rPr>
                <w:noProof/>
                <w:webHidden/>
              </w:rPr>
              <w:fldChar w:fldCharType="end"/>
            </w:r>
          </w:hyperlink>
        </w:p>
        <w:p w14:paraId="43D2274A"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502" w:history="1">
            <w:r w:rsidRPr="00345CDD">
              <w:rPr>
                <w:rStyle w:val="Hyperlink"/>
                <w:noProof/>
              </w:rPr>
              <w:t>6.</w:t>
            </w:r>
            <w:r>
              <w:rPr>
                <w:rFonts w:asciiTheme="minorHAnsi" w:eastAsiaTheme="minorEastAsia" w:hAnsiTheme="minorHAnsi" w:cstheme="minorBidi"/>
                <w:noProof/>
                <w:szCs w:val="22"/>
              </w:rPr>
              <w:tab/>
            </w:r>
            <w:r w:rsidRPr="00345CDD">
              <w:rPr>
                <w:rStyle w:val="Hyperlink"/>
                <w:noProof/>
              </w:rPr>
              <w:t>ACKNOWLEDGEMENTS</w:t>
            </w:r>
            <w:r>
              <w:rPr>
                <w:noProof/>
                <w:webHidden/>
              </w:rPr>
              <w:tab/>
            </w:r>
            <w:r>
              <w:rPr>
                <w:noProof/>
                <w:webHidden/>
              </w:rPr>
              <w:fldChar w:fldCharType="begin"/>
            </w:r>
            <w:r>
              <w:rPr>
                <w:noProof/>
                <w:webHidden/>
              </w:rPr>
              <w:instrText xml:space="preserve"> PAGEREF _Toc386402502 \h </w:instrText>
            </w:r>
            <w:r>
              <w:rPr>
                <w:noProof/>
                <w:webHidden/>
              </w:rPr>
            </w:r>
            <w:r>
              <w:rPr>
                <w:noProof/>
                <w:webHidden/>
              </w:rPr>
              <w:fldChar w:fldCharType="separate"/>
            </w:r>
            <w:r>
              <w:rPr>
                <w:noProof/>
                <w:webHidden/>
              </w:rPr>
              <w:t>56</w:t>
            </w:r>
            <w:r>
              <w:rPr>
                <w:noProof/>
                <w:webHidden/>
              </w:rPr>
              <w:fldChar w:fldCharType="end"/>
            </w:r>
          </w:hyperlink>
        </w:p>
        <w:p w14:paraId="703A1A25" w14:textId="77777777" w:rsidR="00574F2A" w:rsidRDefault="00574F2A">
          <w:pPr>
            <w:pStyle w:val="TOC1"/>
            <w:tabs>
              <w:tab w:val="left" w:pos="720"/>
              <w:tab w:val="right" w:leader="dot" w:pos="9350"/>
            </w:tabs>
            <w:rPr>
              <w:rFonts w:asciiTheme="minorHAnsi" w:eastAsiaTheme="minorEastAsia" w:hAnsiTheme="minorHAnsi" w:cstheme="minorBidi"/>
              <w:noProof/>
              <w:szCs w:val="22"/>
            </w:rPr>
          </w:pPr>
          <w:hyperlink w:anchor="_Toc386402503" w:history="1">
            <w:r w:rsidRPr="00345CDD">
              <w:rPr>
                <w:rStyle w:val="Hyperlink"/>
                <w:noProof/>
              </w:rPr>
              <w:t>7.</w:t>
            </w:r>
            <w:r>
              <w:rPr>
                <w:rFonts w:asciiTheme="minorHAnsi" w:eastAsiaTheme="minorEastAsia" w:hAnsiTheme="minorHAnsi" w:cstheme="minorBidi"/>
                <w:noProof/>
                <w:szCs w:val="22"/>
              </w:rPr>
              <w:tab/>
            </w:r>
            <w:r w:rsidRPr="00345CDD">
              <w:rPr>
                <w:rStyle w:val="Hyperlink"/>
                <w:noProof/>
              </w:rPr>
              <w:t>REFERENCES</w:t>
            </w:r>
            <w:r>
              <w:rPr>
                <w:noProof/>
                <w:webHidden/>
              </w:rPr>
              <w:tab/>
            </w:r>
            <w:r>
              <w:rPr>
                <w:noProof/>
                <w:webHidden/>
              </w:rPr>
              <w:fldChar w:fldCharType="begin"/>
            </w:r>
            <w:r>
              <w:rPr>
                <w:noProof/>
                <w:webHidden/>
              </w:rPr>
              <w:instrText xml:space="preserve"> PAGEREF _Toc386402503 \h </w:instrText>
            </w:r>
            <w:r>
              <w:rPr>
                <w:noProof/>
                <w:webHidden/>
              </w:rPr>
            </w:r>
            <w:r>
              <w:rPr>
                <w:noProof/>
                <w:webHidden/>
              </w:rPr>
              <w:fldChar w:fldCharType="separate"/>
            </w:r>
            <w:r>
              <w:rPr>
                <w:noProof/>
                <w:webHidden/>
              </w:rPr>
              <w:t>57</w:t>
            </w:r>
            <w:r>
              <w:rPr>
                <w:noProof/>
                <w:webHidden/>
              </w:rPr>
              <w:fldChar w:fldCharType="end"/>
            </w:r>
          </w:hyperlink>
        </w:p>
        <w:p w14:paraId="0762F72A" w14:textId="77777777" w:rsidR="008051DE" w:rsidRDefault="008051DE" w:rsidP="008051DE">
          <w:r>
            <w:rPr>
              <w:b/>
              <w:bCs/>
              <w:noProof/>
            </w:rPr>
            <w:lastRenderedPageBreak/>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6402469"/>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Ref49480580"/>
      <w:bookmarkStart w:id="8" w:name="_Toc386402470"/>
      <w:bookmarkEnd w:id="5"/>
      <w:r>
        <w:t>Overall Objectives</w:t>
      </w:r>
      <w:bookmarkEnd w:id="6"/>
      <w:bookmarkEnd w:id="8"/>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6402471"/>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6402472"/>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2D3399D4" w:rsidR="003F55EA" w:rsidRDefault="003F55EA" w:rsidP="003F55EA">
      <w:pPr>
        <w:pStyle w:val="ListParagraph"/>
        <w:numPr>
          <w:ilvl w:val="0"/>
          <w:numId w:val="29"/>
        </w:numPr>
      </w:pPr>
      <w:r>
        <w:t>T</w:t>
      </w:r>
      <w:r w:rsidR="008051DE">
        <w:t>wo line codes – Non-Return to</w:t>
      </w:r>
      <w:r>
        <w:t xml:space="preserve"> Zero (NRZ) and </w:t>
      </w:r>
      <w:r w:rsidR="00574F2A">
        <w:t xml:space="preserve">Differential </w:t>
      </w:r>
      <w:r>
        <w:t>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6402473"/>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080448AE"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de-interleaver, then a Reed-Solomon</w:t>
      </w:r>
      <w:r w:rsidR="009E3158">
        <w:t xml:space="preserve"> decoder.  This is illustrated in Figure 1.</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7A4C5433">
            <wp:extent cx="4695825" cy="1655504"/>
            <wp:effectExtent l="0" t="0" r="0" b="190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7152" cy="1666548"/>
                    </a:xfrm>
                    <a:prstGeom prst="rect">
                      <a:avLst/>
                    </a:prstGeom>
                    <a:noFill/>
                    <a:ln>
                      <a:noFill/>
                    </a:ln>
                  </pic:spPr>
                </pic:pic>
              </a:graphicData>
            </a:graphic>
          </wp:inline>
        </w:drawing>
      </w:r>
    </w:p>
    <w:p w14:paraId="77ACA2E6" w14:textId="55362EDA" w:rsidR="003C5FAC" w:rsidRDefault="003C5FAC" w:rsidP="00574F2A">
      <w:pPr>
        <w:pStyle w:val="Caption"/>
        <w:ind w:left="630" w:right="720"/>
        <w:rPr>
          <w:b w:val="0"/>
          <w:sz w:val="18"/>
        </w:rPr>
      </w:pPr>
      <w:r>
        <w:rPr>
          <w:b w:val="0"/>
        </w:rPr>
        <w:t xml:space="preserve">Figure </w:t>
      </w:r>
      <w:r>
        <w:fldChar w:fldCharType="begin"/>
      </w:r>
      <w:r>
        <w:rPr>
          <w:b w:val="0"/>
        </w:rPr>
        <w:instrText xml:space="preserve"> SEQ Figure \* ARABIC </w:instrText>
      </w:r>
      <w:r>
        <w:fldChar w:fldCharType="separate"/>
      </w:r>
      <w:r w:rsidR="00CD7ED3">
        <w:rPr>
          <w:b w:val="0"/>
          <w:noProof/>
        </w:rPr>
        <w:t>1</w:t>
      </w:r>
      <w:r>
        <w:fldChar w:fldCharType="end"/>
      </w:r>
      <w:r>
        <w:rPr>
          <w:b w:val="0"/>
          <w:sz w:val="18"/>
        </w:rPr>
        <w:t xml:space="preserve">. </w:t>
      </w:r>
      <w:r w:rsidR="00574F2A">
        <w:rPr>
          <w:b w:val="0"/>
          <w:sz w:val="18"/>
        </w:rPr>
        <w:t xml:space="preserve"> </w:t>
      </w:r>
      <w:r>
        <w:rPr>
          <w:b w:val="0"/>
          <w:sz w:val="18"/>
        </w:rPr>
        <w:t xml:space="preserve">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61409FED"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best in AWGN </w:t>
      </w:r>
      <w:r w:rsidR="00574F2A">
        <w:t xml:space="preserve">also </w:t>
      </w:r>
      <w:r>
        <w:t xml:space="preserve">perform the best in real-life </w:t>
      </w:r>
      <w:r w:rsidR="00574F2A">
        <w:t xml:space="preserve">applications </w:t>
      </w:r>
      <w:r>
        <w:t xml:space="preserve">(Viswanathan, 2013). Hence, this senior design project will rely solely on the AWGN channel to represent our propagation medium. </w:t>
      </w:r>
    </w:p>
    <w:p w14:paraId="08BE7D58" w14:textId="64BB8998" w:rsidR="003C5FAC" w:rsidRDefault="009E3158" w:rsidP="003C5FAC">
      <w:r>
        <w:t>Figure 2</w:t>
      </w:r>
      <w:r w:rsidR="003C5FAC">
        <w:t xml:space="preserve"> shows the propagation medium being modeled by the AWGN channel. The AWGN channel is a random noise channel, not a noise channel</w:t>
      </w:r>
      <w:r w:rsidR="00574F2A">
        <w:t xml:space="preserve"> with burst errors</w:t>
      </w:r>
      <w:r w:rsidR="003C5FAC">
        <w:t>. Being that convolutional coding excels at correcting random errors, it is logical that convolutional coding alone pairs well with the AWGN channel. Therefore, convolutional coding is the only forward error correction scheme used in this senior design pro</w:t>
      </w:r>
      <w:r>
        <w:t>ject (shown in Figure 2</w:t>
      </w:r>
      <w:r w:rsidR="003C5FAC">
        <w:t>).</w:t>
      </w:r>
    </w:p>
    <w:p w14:paraId="0EDB4E3F" w14:textId="77777777" w:rsidR="003C5FAC" w:rsidRDefault="003C5FAC" w:rsidP="003C5FAC">
      <w:pPr>
        <w:jc w:val="center"/>
      </w:pPr>
      <w:r w:rsidRPr="003D3328">
        <w:rPr>
          <w:noProof/>
        </w:rPr>
        <w:lastRenderedPageBreak/>
        <w:drawing>
          <wp:inline distT="0" distB="0" distL="0" distR="0" wp14:anchorId="1373C6A1" wp14:editId="557B8DFD">
            <wp:extent cx="3752850" cy="1919640"/>
            <wp:effectExtent l="0" t="0" r="0" b="4445"/>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7669" cy="1937450"/>
                    </a:xfrm>
                    <a:prstGeom prst="rect">
                      <a:avLst/>
                    </a:prstGeom>
                    <a:noFill/>
                    <a:ln>
                      <a:noFill/>
                    </a:ln>
                  </pic:spPr>
                </pic:pic>
              </a:graphicData>
            </a:graphic>
          </wp:inline>
        </w:drawing>
      </w:r>
    </w:p>
    <w:p w14:paraId="0E557FFC" w14:textId="487A3605" w:rsidR="003C5FAC" w:rsidRDefault="003C5FAC" w:rsidP="00574F2A">
      <w:pPr>
        <w:pStyle w:val="Caption"/>
        <w:ind w:left="990" w:right="720"/>
        <w:rPr>
          <w:b w:val="0"/>
          <w:sz w:val="18"/>
        </w:rPr>
      </w:pPr>
      <w:r>
        <w:rPr>
          <w:b w:val="0"/>
        </w:rPr>
        <w:t xml:space="preserve">Figure </w:t>
      </w:r>
      <w:r>
        <w:fldChar w:fldCharType="begin"/>
      </w:r>
      <w:r>
        <w:rPr>
          <w:b w:val="0"/>
        </w:rPr>
        <w:instrText xml:space="preserve"> SEQ Figure \* ARABIC </w:instrText>
      </w:r>
      <w:r>
        <w:fldChar w:fldCharType="separate"/>
      </w:r>
      <w:r w:rsidR="00CD7ED3">
        <w:rPr>
          <w:b w:val="0"/>
          <w:noProof/>
        </w:rPr>
        <w:t>2</w:t>
      </w:r>
      <w:r>
        <w:fldChar w:fldCharType="end"/>
      </w:r>
      <w:r>
        <w:rPr>
          <w:b w:val="0"/>
          <w:sz w:val="18"/>
        </w:rPr>
        <w:t>.</w:t>
      </w:r>
      <w:r w:rsidR="00574F2A">
        <w:rPr>
          <w:b w:val="0"/>
          <w:sz w:val="18"/>
        </w:rPr>
        <w:t xml:space="preserve"> </w:t>
      </w:r>
      <w:r>
        <w:rPr>
          <w:b w:val="0"/>
          <w:sz w:val="18"/>
        </w:rPr>
        <w:t xml:space="preserve">Simplified top-level diagram for a BPSK modem using a convolutional coding scheme for forward error correction. An AWGN channel is used as the propagation medium due its </w:t>
      </w:r>
      <w:r w:rsidR="009E3158">
        <w:rPr>
          <w:b w:val="0"/>
          <w:sz w:val="18"/>
        </w:rPr>
        <w:t>ability</w:t>
      </w:r>
      <w:r>
        <w:rPr>
          <w:b w:val="0"/>
          <w:sz w:val="18"/>
        </w:rPr>
        <w:t xml:space="preserve"> </w:t>
      </w:r>
      <w:r w:rsidR="009E3158">
        <w:rPr>
          <w:b w:val="0"/>
          <w:sz w:val="18"/>
        </w:rPr>
        <w:t>to model</w:t>
      </w:r>
      <w:r>
        <w:rPr>
          <w:b w:val="0"/>
          <w:sz w:val="18"/>
        </w:rPr>
        <w:t xml:space="preserve"> communication links. Convolutional coding is used to correct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6402474"/>
      <w:r>
        <w:t>Line Coding:  Non Return Zero and Manchester</w:t>
      </w:r>
      <w:bookmarkEnd w:id="16"/>
    </w:p>
    <w:p w14:paraId="586CC73D" w14:textId="79A02958" w:rsidR="00F81A07"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rsidR="009E3158">
        <w:t xml:space="preserve"> in NRZ and Manchester is</w:t>
      </w:r>
      <m:oMath>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w:t>
      </w:r>
      <w:r w:rsidR="009E3158">
        <w:t>of</w:t>
      </w:r>
      <w:r>
        <w:t>:</w:t>
      </w:r>
    </w:p>
    <w:p w14:paraId="60244CBE" w14:textId="6DB1D10C" w:rsidR="00F81A07" w:rsidRPr="00CD7ED3" w:rsidRDefault="00001586" w:rsidP="009E3158">
      <w:pPr>
        <w:pStyle w:val="Caption"/>
        <w:rPr>
          <w:b w:val="0"/>
          <w:szCs w:val="22"/>
        </w:rPr>
      </w:pPr>
      <m:oMathPara>
        <m:oMathParaPr>
          <m:jc m:val="right"/>
        </m:oMathParaPr>
        <m:oMath>
          <m:sSub>
            <m:sSubPr>
              <m:ctrlPr>
                <w:rPr>
                  <w:rFonts w:ascii="Cambria Math" w:hAnsi="Cambria Math"/>
                  <w:b w:val="0"/>
                  <w:i/>
                  <w:szCs w:val="22"/>
                </w:rPr>
              </m:ctrlPr>
            </m:sSubPr>
            <m:e>
              <m:r>
                <w:rPr>
                  <w:rFonts w:ascii="Cambria Math" w:hAnsi="Cambria Math"/>
                  <w:szCs w:val="22"/>
                </w:rPr>
                <m:t>P</m:t>
              </m:r>
            </m:e>
            <m:sub>
              <m:r>
                <w:rPr>
                  <w:rFonts w:ascii="Cambria Math" w:hAnsi="Cambria Math"/>
                  <w:szCs w:val="22"/>
                </w:rPr>
                <m:t>b</m:t>
              </m:r>
            </m:sub>
          </m:sSub>
          <m:r>
            <w:rPr>
              <w:rFonts w:ascii="Cambria Math" w:hAnsi="Cambria Math"/>
              <w:szCs w:val="22"/>
            </w:rPr>
            <m:t>=Q</m:t>
          </m:r>
          <m:d>
            <m:dPr>
              <m:ctrlPr>
                <w:rPr>
                  <w:rFonts w:ascii="Cambria Math" w:hAnsi="Cambria Math"/>
                  <w:b w:val="0"/>
                  <w:i/>
                  <w:szCs w:val="22"/>
                </w:rPr>
              </m:ctrlPr>
            </m:dPr>
            <m:e>
              <m:rad>
                <m:radPr>
                  <m:degHide m:val="1"/>
                  <m:ctrlPr>
                    <w:rPr>
                      <w:rFonts w:ascii="Cambria Math" w:hAnsi="Cambria Math"/>
                      <w:b w:val="0"/>
                      <w:i/>
                      <w:szCs w:val="22"/>
                    </w:rPr>
                  </m:ctrlPr>
                </m:radPr>
                <m:deg/>
                <m:e>
                  <m:f>
                    <m:fPr>
                      <m:ctrlPr>
                        <w:rPr>
                          <w:rFonts w:ascii="Cambria Math" w:hAnsi="Cambria Math"/>
                          <w:b w:val="0"/>
                          <w:i/>
                          <w:szCs w:val="22"/>
                        </w:rPr>
                      </m:ctrlPr>
                    </m:fPr>
                    <m:num>
                      <m:r>
                        <w:rPr>
                          <w:rFonts w:ascii="Cambria Math" w:hAnsi="Cambria Math"/>
                          <w:szCs w:val="22"/>
                        </w:rPr>
                        <m:t>2E</m:t>
                      </m:r>
                    </m:num>
                    <m:den>
                      <m:sSub>
                        <m:sSubPr>
                          <m:ctrlPr>
                            <w:rPr>
                              <w:rFonts w:ascii="Cambria Math" w:hAnsi="Cambria Math"/>
                              <w:b w:val="0"/>
                              <w:i/>
                              <w:szCs w:val="22"/>
                            </w:rPr>
                          </m:ctrlPr>
                        </m:sSubPr>
                        <m:e>
                          <m:r>
                            <w:rPr>
                              <w:rFonts w:ascii="Cambria Math" w:hAnsi="Cambria Math"/>
                              <w:szCs w:val="22"/>
                            </w:rPr>
                            <m:t>N</m:t>
                          </m:r>
                        </m:e>
                        <m:sub>
                          <m:r>
                            <w:rPr>
                              <w:rFonts w:ascii="Cambria Math" w:hAnsi="Cambria Math"/>
                              <w:szCs w:val="22"/>
                            </w:rPr>
                            <m:t>o</m:t>
                          </m:r>
                        </m:sub>
                      </m:sSub>
                    </m:den>
                  </m:f>
                </m:e>
              </m:rad>
            </m:e>
          </m:d>
          <m:r>
            <w:rPr>
              <w:rFonts w:ascii="Cambria Math" w:hAnsi="Cambria Math"/>
              <w:szCs w:val="22"/>
            </w:rPr>
            <m:t xml:space="preserve"> ,                                                       </m:t>
          </m:r>
          <m:r>
            <w:rPr>
              <w:rFonts w:ascii="Cambria Math" w:hAnsi="Cambria Math"/>
              <w:szCs w:val="22"/>
            </w:rPr>
            <m:t xml:space="preserve">       </m:t>
          </m:r>
          <m:r>
            <w:rPr>
              <w:rFonts w:ascii="Cambria Math" w:hAnsi="Cambria Math"/>
              <w:szCs w:val="22"/>
            </w:rPr>
            <m:t xml:space="preserve">                     (</m:t>
          </m:r>
          <m:r>
            <w:rPr>
              <w:rFonts w:ascii="Cambria Math" w:hAnsi="Cambria Math"/>
              <w:b w:val="0"/>
              <w:i/>
              <w:szCs w:val="22"/>
            </w:rPr>
            <w:fldChar w:fldCharType="begin"/>
          </m:r>
          <m:r>
            <m:rPr>
              <m:sty m:val="p"/>
            </m:rPr>
            <w:rPr>
              <w:rFonts w:ascii="Cambria Math" w:hAnsi="Cambria Math"/>
              <w:szCs w:val="22"/>
            </w:rPr>
            <m:t xml:space="preserve"> SEQ Equation \* ARABIC </m:t>
          </m:r>
          <m:r>
            <w:rPr>
              <w:rFonts w:ascii="Cambria Math" w:hAnsi="Cambria Math"/>
              <w:b w:val="0"/>
              <w:i/>
              <w:szCs w:val="22"/>
            </w:rPr>
            <w:fldChar w:fldCharType="separate"/>
          </m:r>
          <m:r>
            <m:rPr>
              <m:sty m:val="p"/>
            </m:rPr>
            <w:rPr>
              <w:rFonts w:ascii="Cambria Math" w:hAnsi="Cambria Math"/>
              <w:noProof/>
              <w:szCs w:val="22"/>
            </w:rPr>
            <m:t>1</m:t>
          </m:r>
          <m:r>
            <w:rPr>
              <w:rFonts w:ascii="Cambria Math" w:hAnsi="Cambria Math"/>
              <w:b w:val="0"/>
              <w:i/>
              <w:szCs w:val="22"/>
            </w:rPr>
            <w:fldChar w:fldCharType="end"/>
          </m:r>
          <m:r>
            <w:rPr>
              <w:rFonts w:ascii="Cambria Math" w:hAnsi="Cambria Math"/>
              <w:szCs w:val="22"/>
            </w:rPr>
            <m:t>)</m:t>
          </m:r>
        </m:oMath>
      </m:oMathPara>
    </w:p>
    <w:p w14:paraId="294C1B49" w14:textId="77777777" w:rsidR="009E3158" w:rsidRPr="009E3158" w:rsidRDefault="009E3158" w:rsidP="009E3158">
      <w:pPr>
        <w:spacing w:after="0"/>
      </w:pPr>
    </w:p>
    <w:p w14:paraId="2B68D0A2" w14:textId="5D12581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w:t>
      </w:r>
      <w:r w:rsidR="009E3158">
        <w:t>In our design, we decided that bandwidth was more important and thus NRZ was chosen over Manchester code.</w:t>
      </w:r>
    </w:p>
    <w:p w14:paraId="6F18A9DF" w14:textId="1BAEFB55" w:rsidR="008051DE" w:rsidRDefault="008051DE" w:rsidP="008051DE">
      <w:pPr>
        <w:pStyle w:val="Heading3"/>
        <w:numPr>
          <w:ilvl w:val="2"/>
          <w:numId w:val="27"/>
        </w:numPr>
        <w:tabs>
          <w:tab w:val="left" w:pos="720"/>
        </w:tabs>
        <w:textAlignment w:val="auto"/>
      </w:pPr>
      <w:bookmarkStart w:id="17" w:name="_Toc386402475"/>
      <w:r>
        <w:t>Carrier Recovery</w:t>
      </w:r>
      <w:r w:rsidR="004F626F">
        <w:t>:  Squaring Loop and Costas Loop</w:t>
      </w:r>
      <w:bookmarkEnd w:id="17"/>
    </w:p>
    <w:p w14:paraId="2039B3BE" w14:textId="622F8ACD" w:rsidR="008051DE" w:rsidRDefault="008051DE" w:rsidP="008051DE">
      <w:pPr>
        <w:spacing w:before="120"/>
      </w:pPr>
      <w:r>
        <w:t xml:space="preserve">The </w:t>
      </w:r>
      <w:r w:rsidR="00862732">
        <w:t>modem</w:t>
      </w:r>
      <w:r w:rsidR="009125BC">
        <w:t>’s</w:t>
      </w:r>
      <w:r w:rsidR="00862732">
        <w:t xml:space="preserve"> </w:t>
      </w:r>
      <w:r>
        <w:t xml:space="preserve">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w:t>
      </w:r>
      <w:r>
        <w:lastRenderedPageBreak/>
        <w:t>require additional hardware like phase-locked loops which are used to lock onto the incoming carrier</w:t>
      </w:r>
      <w:r w:rsidR="009125BC">
        <w:t>s</w:t>
      </w:r>
      <w:r>
        <w:t xml:space="preserve"> phase (Feigin, 2002).  However, the AMSAT’s we are interested in communicating with use BPSK for downlink and thus requires the design of a coherent demodulator.</w:t>
      </w:r>
    </w:p>
    <w:p w14:paraId="77FF3AD5" w14:textId="4434B681" w:rsidR="003E5CEE" w:rsidRDefault="008051DE" w:rsidP="003E5CEE">
      <w:pPr>
        <w:spacing w:before="120"/>
      </w:pPr>
      <w:r>
        <w:t>The successful extraction of information from a received signal in a coherent demodulator requires both carrier and t</w:t>
      </w:r>
      <w:r w:rsidR="009125BC">
        <w:t>iming synchronization.  Figure 3</w:t>
      </w:r>
      <w:r>
        <w:t xml:space="preserve"> illustrates the architecture of </w:t>
      </w:r>
      <w:r w:rsidR="009125BC">
        <w:t>a typical coherent demodulator.</w:t>
      </w:r>
    </w:p>
    <w:p w14:paraId="179CD86C" w14:textId="77777777" w:rsidR="009125BC" w:rsidRDefault="009125BC" w:rsidP="009125BC">
      <w:pPr>
        <w:spacing w:after="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CD7ED3">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00C06C4C"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rsidR="009125BC">
        <w:t xml:space="preserve"> is shown in Figure 4</w:t>
      </w:r>
      <w:r>
        <w:t>.</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CD7ED3">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3F9E35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 xml:space="preserve">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w:t>
      </w:r>
      <w:r w:rsidR="009125BC">
        <w:t>5</w:t>
      </w:r>
      <w:r w:rsidR="00A338A4">
        <w:t>.</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CD7ED3">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2FF4224B"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 xml:space="preserve">Alternatively, the Costas Loop demonstrated superior BER results and more reliable and robust carrier tracking to both phase and frequency steps.  </w:t>
      </w:r>
      <w:r w:rsidR="004F626F">
        <w:t xml:space="preserve">One of the downsides of the Costas loop is implementation of the arm filters.  If these filters are not perfectly matched, then the loop’s performance is degraded.  However, high speed digital circuits like FPGA’s allow the design </w:t>
      </w:r>
      <w:r w:rsidR="004F626F">
        <w:lastRenderedPageBreak/>
        <w:t xml:space="preserve">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6402476"/>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26B1F189" w:rsidR="008051DE" w:rsidRDefault="008051DE" w:rsidP="008051DE">
      <w:pPr>
        <w:rPr>
          <w:rFonts w:eastAsiaTheme="minorHAnsi"/>
        </w:rPr>
      </w:pPr>
      <w:bookmarkStart w:id="19" w:name="_Proposed_Solution_Concept"/>
      <w:bookmarkStart w:id="20" w:name="_Toc307865989"/>
      <w:bookmarkEnd w:id="19"/>
      <w:r>
        <w:rPr>
          <w:rFonts w:eastAsiaTheme="minorHAnsi"/>
        </w:rPr>
        <w:t xml:space="preserve">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w:t>
      </w:r>
      <w:r w:rsidR="009125BC">
        <w:rPr>
          <w:rFonts w:eastAsiaTheme="minorHAnsi"/>
        </w:rPr>
        <w:t>6</w:t>
      </w:r>
      <w:r w:rsidR="004F626F">
        <w:rPr>
          <w:rFonts w:eastAsiaTheme="minorHAnsi"/>
        </w:rPr>
        <w:t xml:space="preserve"> </w:t>
      </w:r>
      <w:r>
        <w:rPr>
          <w:rFonts w:eastAsiaTheme="minorHAnsi"/>
        </w:rPr>
        <w:t>and the second is a clos</w:t>
      </w:r>
      <w:r w:rsidR="009125BC">
        <w:rPr>
          <w:rFonts w:eastAsiaTheme="minorHAnsi"/>
        </w:rPr>
        <w:t>ed loop architecture shown in 6</w:t>
      </w:r>
      <w:r>
        <w:rPr>
          <w:rFonts w:eastAsiaTheme="minorHAnsi"/>
        </w:rPr>
        <w:t>.  The closed loop circuit</w:t>
      </w:r>
      <w:r w:rsidR="004F626F">
        <w:rPr>
          <w:rFonts w:eastAsiaTheme="minorHAnsi"/>
        </w:rPr>
        <w:t xml:space="preserve"> under consideration is also known as</w:t>
      </w:r>
      <w:r>
        <w:rPr>
          <w:rFonts w:eastAsiaTheme="minorHAnsi"/>
        </w:rPr>
        <w:t xml:space="preserve"> the Early-Late Gate.</w:t>
      </w:r>
    </w:p>
    <w:p w14:paraId="2B38C37E" w14:textId="147DF392"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w:t>
      </w:r>
      <w:r w:rsidR="009125BC">
        <w:rPr>
          <w:rFonts w:eastAsiaTheme="minorHAnsi"/>
        </w:rPr>
        <w:t>coherent demodulators</w:t>
      </w:r>
      <w:r>
        <w:rPr>
          <w:rFonts w:eastAsiaTheme="minorHAnsi"/>
        </w:rPr>
        <w:t xml:space="preserve">.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isolate</w:t>
      </w:r>
      <w:r w:rsidR="00165E44">
        <w:rPr>
          <w:rFonts w:eastAsiaTheme="minorEastAsia"/>
        </w:rPr>
        <w:t>s</w:t>
      </w:r>
      <w:r w:rsidR="0064216E">
        <w:rPr>
          <w:rFonts w:eastAsiaTheme="minorEastAsia"/>
        </w:rPr>
        <w:t xml:space="preserve"> the desired spectral component.  Although simple to implement, the problem with the open loop method is that there</w:t>
      </w:r>
      <w:r w:rsidR="00165E44">
        <w:rPr>
          <w:rFonts w:eastAsiaTheme="minorEastAsia"/>
        </w:rPr>
        <w:t xml:space="preserve"> is a</w:t>
      </w:r>
      <w:r w:rsidR="0064216E">
        <w:rPr>
          <w:rFonts w:eastAsiaTheme="minorEastAsia"/>
        </w:rPr>
        <w:t xml:space="preserv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CD7ED3">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3EF5EA33"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CD7ED3">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6402477"/>
      <w:r>
        <w:t>Proposed Solution Concept</w:t>
      </w:r>
      <w:bookmarkEnd w:id="20"/>
      <w:bookmarkEnd w:id="21"/>
    </w:p>
    <w:p w14:paraId="4567499C" w14:textId="5EAA7AC5" w:rsidR="00371E1D" w:rsidRDefault="00B96D4C" w:rsidP="008051DE">
      <w:r>
        <w:t>This senior design project will</w:t>
      </w:r>
      <w:r w:rsidR="00371E1D">
        <w:t xml:space="preserve"> </w:t>
      </w:r>
      <w:r>
        <w:t xml:space="preserve">develop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rsidRPr="00171B99">
        <w:rPr>
          <w:highlight w:val="yellow"/>
        </w:rPr>
        <w:t>In addition</w:t>
      </w:r>
      <w:r w:rsidR="00371E1D" w:rsidRPr="00171B99">
        <w:rPr>
          <w:highlight w:val="yellow"/>
        </w:rPr>
        <w:t xml:space="preserve">, </w:t>
      </w:r>
      <w:r w:rsidR="00B96D4C" w:rsidRPr="00171B99">
        <w:rPr>
          <w:highlight w:val="yellow"/>
        </w:rPr>
        <w:t xml:space="preserve">we will </w:t>
      </w:r>
      <w:r w:rsidRPr="00171B99">
        <w:rPr>
          <w:highlight w:val="yellow"/>
        </w:rPr>
        <w:t xml:space="preserve">perform </w:t>
      </w:r>
      <w:r w:rsidR="00B96D4C" w:rsidRPr="00171B99">
        <w:rPr>
          <w:highlight w:val="yellow"/>
        </w:rPr>
        <w:t xml:space="preserve">a budget link analysis of </w:t>
      </w:r>
      <w:r w:rsidR="007D1598" w:rsidRPr="00171B99">
        <w:rPr>
          <w:highlight w:val="yellow"/>
        </w:rPr>
        <w:t>our proposed modulation scheme along with two conventional</w:t>
      </w:r>
      <w:r w:rsidR="00B96D4C" w:rsidRPr="00171B99">
        <w:rPr>
          <w:highlight w:val="yellow"/>
        </w:rPr>
        <w:t xml:space="preserve"> </w:t>
      </w:r>
      <w:r w:rsidRPr="00171B99">
        <w:rPr>
          <w:highlight w:val="yellow"/>
        </w:rPr>
        <w:t>A</w:t>
      </w:r>
      <w:r w:rsidR="00B96D4C" w:rsidRPr="00171B99">
        <w:rPr>
          <w:highlight w:val="yellow"/>
        </w:rPr>
        <w:t xml:space="preserve">mateur </w:t>
      </w:r>
      <w:r w:rsidRPr="00171B99">
        <w:rPr>
          <w:highlight w:val="yellow"/>
        </w:rPr>
        <w:t>R</w:t>
      </w:r>
      <w:r w:rsidR="00B96D4C" w:rsidRPr="00171B99">
        <w:rPr>
          <w:highlight w:val="yellow"/>
        </w:rPr>
        <w:t>adio satellite</w:t>
      </w:r>
      <w:r w:rsidRPr="00171B99">
        <w:rPr>
          <w:highlight w:val="yellow"/>
        </w:rPr>
        <w:t xml:space="preserve"> modulation schemes</w:t>
      </w:r>
      <w:r w:rsidR="007D1598" w:rsidRPr="00171B99">
        <w:rPr>
          <w:highlight w:val="yellow"/>
        </w:rPr>
        <w:t xml:space="preserve"> –</w:t>
      </w:r>
      <w:r w:rsidR="00ED2F37" w:rsidRPr="00171B99">
        <w:rPr>
          <w:highlight w:val="yellow"/>
        </w:rPr>
        <w:t xml:space="preserve"> AFSK and BPSK</w:t>
      </w:r>
      <w:r w:rsidR="00B96D4C" w:rsidRPr="00171B99">
        <w:rPr>
          <w:highlight w:val="yellow"/>
        </w:rPr>
        <w:t>.</w:t>
      </w:r>
      <w:bookmarkStart w:id="22" w:name="_Toc307865990"/>
      <w:r w:rsidR="007D1598" w:rsidRPr="00171B99">
        <w:rPr>
          <w:highlight w:val="yellow"/>
        </w:rPr>
        <w:t xml:space="preserve"> </w:t>
      </w:r>
      <w:r w:rsidR="00B96D4C" w:rsidRPr="00171B99">
        <w:rPr>
          <w:highlight w:val="yellow"/>
        </w:rPr>
        <w:t xml:space="preserve"> </w:t>
      </w:r>
      <w:r w:rsidR="00371E1D" w:rsidRPr="00171B99">
        <w:rPr>
          <w:highlight w:val="yellow"/>
        </w:rPr>
        <w:t>The purpose</w:t>
      </w:r>
      <w:r w:rsidR="00A156BC" w:rsidRPr="00171B99">
        <w:rPr>
          <w:highlight w:val="yellow"/>
        </w:rPr>
        <w:t xml:space="preserve"> of </w:t>
      </w:r>
      <w:r w:rsidR="007D1598" w:rsidRPr="00171B99">
        <w:rPr>
          <w:highlight w:val="yellow"/>
        </w:rPr>
        <w:t>the link analysis</w:t>
      </w:r>
      <w:r w:rsidR="00371E1D" w:rsidRPr="00171B99">
        <w:rPr>
          <w:highlight w:val="yellow"/>
        </w:rPr>
        <w:t xml:space="preserve"> is to compare the accessibility</w:t>
      </w:r>
      <w:r w:rsidR="00B30246" w:rsidRPr="00171B99">
        <w:rPr>
          <w:highlight w:val="yellow"/>
        </w:rPr>
        <w:t xml:space="preserve"> (in terms of link margin)</w:t>
      </w:r>
      <w:r w:rsidR="00ED2F37" w:rsidRPr="00171B99">
        <w:rPr>
          <w:highlight w:val="yellow"/>
        </w:rPr>
        <w:t xml:space="preserve"> of A</w:t>
      </w:r>
      <w:r w:rsidR="00371E1D" w:rsidRPr="00171B99">
        <w:rPr>
          <w:highlight w:val="yellow"/>
        </w:rPr>
        <w:t xml:space="preserve">mateur </w:t>
      </w:r>
      <w:r w:rsidR="00ED2F37" w:rsidRPr="00171B99">
        <w:rPr>
          <w:highlight w:val="yellow"/>
        </w:rPr>
        <w:t>R</w:t>
      </w:r>
      <w:r w:rsidR="00371E1D" w:rsidRPr="00171B99">
        <w:rPr>
          <w:highlight w:val="yellow"/>
        </w:rPr>
        <w:t>adio satellite telemetry links when AFSK, BPSK</w:t>
      </w:r>
      <w:r w:rsidR="007D1598" w:rsidRPr="00171B99">
        <w:rPr>
          <w:highlight w:val="yellow"/>
        </w:rPr>
        <w:t xml:space="preserve">, </w:t>
      </w:r>
      <w:r w:rsidR="00ED2F37" w:rsidRPr="00171B99">
        <w:rPr>
          <w:highlight w:val="yellow"/>
        </w:rPr>
        <w:t>and</w:t>
      </w:r>
      <w:r w:rsidR="007D1598" w:rsidRPr="00171B99">
        <w:rPr>
          <w:highlight w:val="yellow"/>
        </w:rPr>
        <w:t xml:space="preserve"> FEC -BPSK </w:t>
      </w:r>
      <w:r w:rsidR="00ED2F37" w:rsidRPr="00171B99">
        <w:rPr>
          <w:highlight w:val="yellow"/>
        </w:rPr>
        <w:t>are</w:t>
      </w:r>
      <w:r w:rsidR="00B30246" w:rsidRPr="00171B99">
        <w:rPr>
          <w:highlight w:val="yellow"/>
        </w:rPr>
        <w:t xml:space="preserve"> received by a “less</w:t>
      </w:r>
      <w:r w:rsidR="00C92530" w:rsidRPr="00171B99">
        <w:rPr>
          <w:highlight w:val="yellow"/>
        </w:rPr>
        <w:t xml:space="preserve"> capable” ground station (e.g.</w:t>
      </w:r>
      <w:r w:rsidR="00B30246" w:rsidRPr="00171B99">
        <w:rPr>
          <w:highlight w:val="yellow"/>
        </w:rPr>
        <w:t xml:space="preserve"> FunCube </w:t>
      </w:r>
      <w:r w:rsidR="00EA7635" w:rsidRPr="00171B99">
        <w:rPr>
          <w:highlight w:val="yellow"/>
        </w:rPr>
        <w:t xml:space="preserve">satellite </w:t>
      </w:r>
      <w:r w:rsidR="00B30246" w:rsidRPr="00171B99">
        <w:rPr>
          <w:highlight w:val="yellow"/>
        </w:rPr>
        <w:t>dongle)</w:t>
      </w:r>
      <w:r w:rsidR="00371E1D" w:rsidRPr="00171B99">
        <w:rPr>
          <w:highlight w:val="yellow"/>
        </w:rPr>
        <w:t>.</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6402478"/>
      <w:r>
        <w:t>Major Design and Implementation Challenges</w:t>
      </w:r>
      <w:bookmarkEnd w:id="22"/>
      <w:bookmarkEnd w:id="23"/>
    </w:p>
    <w:p w14:paraId="2EAEC3FD" w14:textId="3C551ED2"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w:t>
      </w:r>
      <w:r w:rsidR="00171B99">
        <w:t>had to</w:t>
      </w:r>
      <w:r w:rsidR="00C20CFD">
        <w:t xml:space="preserve"> find and use an AWGN core outside of the Xilinx product line.</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36229317" w:rsidR="00C20CFD" w:rsidRDefault="00C20CFD" w:rsidP="005B5446">
      <w:r>
        <w:lastRenderedPageBreak/>
        <w:t xml:space="preserve">The transition from floating-point arithmetic </w:t>
      </w:r>
      <w:r w:rsidR="00171B99">
        <w:t>used in</w:t>
      </w:r>
      <w:r>
        <w:t xml:space="preserve"> software simulation and hardware implementation may prove to be troublesome. We understand that there is the </w:t>
      </w:r>
      <w:r>
        <w:rPr>
          <w:b/>
        </w:rPr>
        <w:t>float</w:t>
      </w:r>
      <w:r>
        <w:t xml:space="preserve"> data type available in Verilog, but </w:t>
      </w:r>
      <w:r w:rsidR="00171B99">
        <w:t>are design requires only fixed point implementation.  Thus proper care must be taken to appropriately scale gains and filter coefficients so that the behavior of the fixed point hardware implementation still matches the floating point software simulation.</w:t>
      </w:r>
    </w:p>
    <w:p w14:paraId="10A1FE36" w14:textId="2BD8C072"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6402479"/>
      <w:bookmarkEnd w:id="24"/>
      <w:r>
        <w:t>Implications of Project Success</w:t>
      </w:r>
      <w:bookmarkEnd w:id="25"/>
      <w:bookmarkEnd w:id="26"/>
    </w:p>
    <w:p w14:paraId="31A223C0" w14:textId="3953F629" w:rsidR="008051DE" w:rsidRDefault="008051DE" w:rsidP="008051DE">
      <w:bookmarkStart w:id="27" w:name="_Ref49490297"/>
      <w:bookmarkStart w:id="28" w:name="_Ref49490597"/>
      <w:bookmarkEnd w:id="7"/>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w:t>
      </w:r>
      <w:r w:rsidR="007C0662">
        <w:t>bands</w:t>
      </w:r>
      <w:r>
        <w:t xml:space="preserve">,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1DDF846F"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relatively high-powered transmission of signals to overcome the high fading (energy loss) that results from electromagnetic wave</w:t>
      </w:r>
      <w:r w:rsidR="007C0662">
        <w:t>s</w:t>
      </w:r>
      <w:r>
        <w:t xml:space="preser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w:t>
      </w:r>
      <w:r>
        <w:lastRenderedPageBreak/>
        <w:t xml:space="preserve">of a communication link, you can </w:t>
      </w:r>
      <w:r w:rsidR="00EF4135">
        <w:t>communicate with less capable ground 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6402480"/>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D5F8BFF" w:rsidR="008051DE" w:rsidRDefault="008051DE" w:rsidP="008051DE">
      <w:pPr>
        <w:pStyle w:val="Heading2"/>
        <w:numPr>
          <w:ilvl w:val="1"/>
          <w:numId w:val="27"/>
        </w:numPr>
        <w:textAlignment w:val="auto"/>
      </w:pPr>
      <w:bookmarkStart w:id="30" w:name="_Ref49490545"/>
      <w:bookmarkStart w:id="31" w:name="_Toc386402481"/>
      <w:r>
        <w:t>Functional Design Constraints</w:t>
      </w:r>
      <w:bookmarkEnd w:id="30"/>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lastRenderedPageBreak/>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Pr="00DB14FC" w:rsidRDefault="008051DE" w:rsidP="00FF70F4">
      <w:pPr>
        <w:pStyle w:val="Caption"/>
        <w:jc w:val="center"/>
        <w:rPr>
          <w:b w:val="0"/>
        </w:rPr>
      </w:pPr>
      <w:r w:rsidRPr="00DB14FC">
        <w:rPr>
          <w:b w:val="0"/>
        </w:rPr>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8402AF" w:rsidRPr="00DB14FC">
        <w:rPr>
          <w:b w:val="0"/>
          <w:noProof/>
        </w:rPr>
        <w:t>1</w:t>
      </w:r>
      <w:r w:rsidRPr="00DB14FC">
        <w:rPr>
          <w:b w:val="0"/>
        </w:rPr>
        <w:fldChar w:fldCharType="end"/>
      </w:r>
      <w:r w:rsidRPr="00DB14FC">
        <w:rPr>
          <w:b w:val="0"/>
        </w:rPr>
        <w:t>. Functional design constra</w:t>
      </w:r>
      <w:r w:rsidR="00FF70F4" w:rsidRPr="00DB14FC">
        <w:rPr>
          <w:b w:val="0"/>
        </w:rPr>
        <w:t>ints for the all three systems.</w:t>
      </w:r>
    </w:p>
    <w:p w14:paraId="048EB7CB" w14:textId="77777777" w:rsidR="00FF70F4" w:rsidRPr="00FF70F4" w:rsidRDefault="00FF70F4" w:rsidP="00FF70F4"/>
    <w:p w14:paraId="4FECBC29" w14:textId="6D5CF739" w:rsidR="008051DE" w:rsidRDefault="008051DE" w:rsidP="008051DE">
      <w:pPr>
        <w:pStyle w:val="Heading2"/>
        <w:numPr>
          <w:ilvl w:val="1"/>
          <w:numId w:val="27"/>
        </w:numPr>
        <w:textAlignment w:val="auto"/>
      </w:pPr>
      <w:bookmarkStart w:id="32" w:name="_Toc373112951"/>
      <w:bookmarkStart w:id="33" w:name="_Toc386402482"/>
      <w:bookmarkEnd w:id="28"/>
      <w:r>
        <w:t>Non-Functional Design Constraints</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DB14FC" w:rsidRDefault="008051DE" w:rsidP="008051DE">
      <w:pPr>
        <w:pStyle w:val="Caption"/>
        <w:jc w:val="center"/>
        <w:rPr>
          <w:b w:val="0"/>
        </w:rPr>
      </w:pPr>
      <w:r w:rsidRPr="00DB14FC">
        <w:rPr>
          <w:b w:val="0"/>
        </w:rPr>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8402AF" w:rsidRPr="00DB14FC">
        <w:rPr>
          <w:b w:val="0"/>
          <w:noProof/>
        </w:rPr>
        <w:t>2</w:t>
      </w:r>
      <w:r w:rsidRPr="00DB14FC">
        <w:rPr>
          <w:b w:val="0"/>
        </w:rPr>
        <w:fldChar w:fldCharType="end"/>
      </w:r>
      <w:r w:rsidRPr="00DB14FC">
        <w:rPr>
          <w:b w:val="0"/>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6402483"/>
      <w:r>
        <w:t>APPROACH</w:t>
      </w:r>
      <w:bookmarkEnd w:id="34"/>
      <w:bookmarkEnd w:id="35"/>
    </w:p>
    <w:p w14:paraId="1B78A4E3" w14:textId="73BD660C" w:rsidR="009534CA" w:rsidRDefault="008051DE" w:rsidP="008051DE">
      <w:pPr>
        <w:pStyle w:val="Heading2"/>
        <w:numPr>
          <w:ilvl w:val="1"/>
          <w:numId w:val="27"/>
        </w:numPr>
        <w:textAlignment w:val="auto"/>
      </w:pPr>
      <w:bookmarkStart w:id="36" w:name="_Toc386402484"/>
      <w:r>
        <w:t>Software Simulation Using Matlab/Simulink</w:t>
      </w:r>
      <w:bookmarkEnd w:id="36"/>
    </w:p>
    <w:p w14:paraId="194971BA" w14:textId="2D14FF33" w:rsidR="008051DE" w:rsidRDefault="008051DE" w:rsidP="008051DE">
      <w:r>
        <w:t xml:space="preserve">Simulink provides a graphical design </w:t>
      </w:r>
      <w:r w:rsidR="0068514C">
        <w:t>environment</w:t>
      </w:r>
      <w:r>
        <w:t xml:space="preserve"> for rapid prototyping and simulation of the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 xml:space="preserve">helps organize the design modularly </w:t>
      </w:r>
      <w:r w:rsidR="00932FA7">
        <w:t>when transitioning</w:t>
      </w:r>
      <w:r w:rsidR="0050654A">
        <w:t xml:space="preserve"> to FPGA</w:t>
      </w:r>
      <w:r>
        <w:t xml:space="preserve">.  </w:t>
      </w:r>
      <w:r w:rsidR="00932FA7">
        <w:t>Furthermore</w:t>
      </w:r>
      <w:r>
        <w:t xml:space="preserve">,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41AACCCA" w:rsidR="00301DD2" w:rsidRDefault="00301DD2" w:rsidP="00644133">
      <w:r>
        <w:t>The remainder of the section is organized as follows: section 3.1.1 will cons</w:t>
      </w:r>
      <w:r w:rsidR="00B508C0">
        <w:t xml:space="preserve">ider </w:t>
      </w:r>
      <w:r w:rsidR="00932FA7">
        <w:t xml:space="preserve">the </w:t>
      </w:r>
      <w:r w:rsidR="00B508C0">
        <w:t>transmitter-side of the forward error correction scheme. That is, the (2, 1, 7) convolutional encoder and required 2-bit serializer will be discussed. In section 3.1.2, the modulator subsystem is discussed. Then in 3.1.3, the demodulation subsystem of BPSK is discussed by examining</w:t>
      </w:r>
      <w:r w:rsidR="00932FA7">
        <w:t xml:space="preserve"> the</w:t>
      </w:r>
      <w:r w:rsidR="00B508C0">
        <w:t xml:space="preserve"> Costas Loop carrier recovery circuit and the Early-Late gate </w:t>
      </w:r>
      <w:r w:rsidR="00932FA7">
        <w:t>clock</w:t>
      </w:r>
      <w:r w:rsidR="00B508C0">
        <w:t xml:space="preserve"> and data recovery circuit.  </w:t>
      </w:r>
      <w:r w:rsidR="00932FA7">
        <w:t>The Simulink design if each circuit will be</w:t>
      </w:r>
      <w:r w:rsidR="00B508C0">
        <w:t xml:space="preserv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6402485"/>
      <w:r>
        <w:t>Forward Error Correction: Convolutional Encoder &amp; 2-bit Serializer</w:t>
      </w:r>
      <w:bookmarkEnd w:id="37"/>
    </w:p>
    <w:p w14:paraId="29302D26" w14:textId="1436B8F7"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t>
      </w:r>
      <w:r w:rsidR="00932FA7">
        <w:t>was to</w:t>
      </w:r>
      <w:r w:rsidRPr="00DC7211">
        <w:t xml:space="preserve">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4651B241" w:rsidR="00301DD2" w:rsidRPr="00932FA7" w:rsidRDefault="00932FA7" w:rsidP="00932FA7">
      <w:pPr>
        <w:pStyle w:val="Caption"/>
        <w:jc w:val="center"/>
        <w:rPr>
          <w:b w:val="0"/>
          <w:sz w:val="18"/>
          <w:szCs w:val="18"/>
        </w:rPr>
      </w:pPr>
      <w:r w:rsidRPr="00932FA7">
        <w:rPr>
          <w:b w:val="0"/>
          <w:sz w:val="18"/>
          <w:szCs w:val="18"/>
        </w:rPr>
        <w:t xml:space="preserve">Figure </w:t>
      </w:r>
      <w:r w:rsidRPr="00932FA7">
        <w:rPr>
          <w:b w:val="0"/>
          <w:sz w:val="18"/>
          <w:szCs w:val="18"/>
        </w:rPr>
        <w:fldChar w:fldCharType="begin"/>
      </w:r>
      <w:r w:rsidRPr="00932FA7">
        <w:rPr>
          <w:b w:val="0"/>
          <w:sz w:val="18"/>
          <w:szCs w:val="18"/>
        </w:rPr>
        <w:instrText xml:space="preserve"> SEQ Figure \* ARABIC </w:instrText>
      </w:r>
      <w:r w:rsidRPr="00932FA7">
        <w:rPr>
          <w:b w:val="0"/>
          <w:sz w:val="18"/>
          <w:szCs w:val="18"/>
        </w:rPr>
        <w:fldChar w:fldCharType="separate"/>
      </w:r>
      <w:r w:rsidR="00CD7ED3">
        <w:rPr>
          <w:b w:val="0"/>
          <w:noProof/>
          <w:sz w:val="18"/>
          <w:szCs w:val="18"/>
        </w:rPr>
        <w:t>8</w:t>
      </w:r>
      <w:r w:rsidRPr="00932FA7">
        <w:rPr>
          <w:b w:val="0"/>
          <w:sz w:val="18"/>
          <w:szCs w:val="18"/>
        </w:rPr>
        <w:fldChar w:fldCharType="end"/>
      </w:r>
      <w:r w:rsidRPr="00932FA7">
        <w:rPr>
          <w:b w:val="0"/>
          <w:sz w:val="18"/>
          <w:szCs w:val="18"/>
        </w:rPr>
        <w:t xml:space="preserve">.  </w:t>
      </w:r>
      <w:r w:rsidR="00301DD2" w:rsidRPr="00932FA7">
        <w:rPr>
          <w:b w:val="0"/>
          <w:sz w:val="18"/>
          <w:szCs w:val="18"/>
        </w:rPr>
        <w:t xml:space="preserve"> (Courtesy of Matlab®) A convolutional encoder (1/2 code rate, constraint length 7).</w:t>
      </w:r>
    </w:p>
    <w:p w14:paraId="442C4099" w14:textId="77777777" w:rsidR="00301DD2" w:rsidRPr="00C32343" w:rsidRDefault="00301DD2" w:rsidP="00301DD2"/>
    <w:p w14:paraId="70B715E1" w14:textId="1FB6830D" w:rsidR="00301DD2" w:rsidRDefault="00301DD2" w:rsidP="008C34CA">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bits are outputted by the con</w:t>
      </w:r>
      <w:r w:rsidR="00932FA7">
        <w:t>volutional encoder. In Figure 8</w:t>
      </w:r>
      <w:r>
        <w:t xml:space="preserve">,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8C34CA">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8C34CA" w:rsidRDefault="00301DD2" w:rsidP="00301DD2">
      <w:pPr>
        <w:jc w:val="center"/>
        <w:rPr>
          <w:vertAlign w:val="subscript"/>
        </w:rPr>
      </w:pPr>
      <w:r w:rsidRPr="008C34CA">
        <w:t>In the convolutional encoder:</w:t>
      </w:r>
      <w:r w:rsidRPr="008C34CA">
        <w:tab/>
        <w:t>1101000</w:t>
      </w:r>
      <w:r w:rsidRPr="008C34CA">
        <w:rPr>
          <w:vertAlign w:val="subscript"/>
        </w:rPr>
        <w:t>2</w:t>
      </w:r>
    </w:p>
    <w:p w14:paraId="321C17B7" w14:textId="7046F205" w:rsidR="00301DD2" w:rsidRPr="008C34CA" w:rsidRDefault="00301DD2" w:rsidP="00301DD2">
      <w:pPr>
        <w:ind w:left="720" w:firstLine="720"/>
        <w:jc w:val="center"/>
      </w:pPr>
      <w:r w:rsidRPr="008C34CA">
        <w:t xml:space="preserve">   </w:t>
      </w:r>
      <w:r w:rsidR="008C34CA">
        <w:t xml:space="preserve"> </w:t>
      </w:r>
      <w:r w:rsidRPr="008C34CA">
        <w:t>1</w:t>
      </w:r>
      <w:r w:rsidRPr="008C34CA">
        <w:rPr>
          <w:vertAlign w:val="superscript"/>
        </w:rPr>
        <w:t>st</w:t>
      </w:r>
      <w:r w:rsidRPr="008C34CA">
        <w:t xml:space="preserve"> output:       </w:t>
      </w:r>
      <w:r w:rsidR="008C34CA">
        <w:t xml:space="preserve">  </w:t>
      </w:r>
      <w:r w:rsidRPr="008C34CA">
        <w:t xml:space="preserve"> (1</w:t>
      </w:r>
      <w:r w:rsidRPr="008C34CA">
        <w:rPr>
          <w:vertAlign w:val="subscript"/>
        </w:rPr>
        <w:t>2</w:t>
      </w:r>
      <w:r w:rsidRPr="008C34CA">
        <w:t xml:space="preserve"> + 1</w:t>
      </w:r>
      <w:r w:rsidRPr="008C34CA">
        <w:rPr>
          <w:vertAlign w:val="subscript"/>
        </w:rPr>
        <w:t>2</w:t>
      </w:r>
      <w:r w:rsidRPr="008C34CA">
        <w:t xml:space="preserve"> + 0</w:t>
      </w:r>
      <w:r w:rsidRPr="008C34CA">
        <w:rPr>
          <w:vertAlign w:val="subscript"/>
        </w:rPr>
        <w:t xml:space="preserve">2 </w:t>
      </w:r>
      <w:r w:rsidRPr="008C34CA">
        <w:t>+ 1</w:t>
      </w:r>
      <w:r w:rsidRPr="008C34CA">
        <w:rPr>
          <w:vertAlign w:val="subscript"/>
        </w:rPr>
        <w:t xml:space="preserve">2 </w:t>
      </w:r>
      <w:r w:rsidRPr="008C34CA">
        <w:t>+ 0</w:t>
      </w:r>
      <w:r w:rsidRPr="008C34CA">
        <w:rPr>
          <w:vertAlign w:val="subscript"/>
        </w:rPr>
        <w:t>2</w:t>
      </w:r>
      <w:r w:rsidRPr="008C34CA">
        <w:t>) % 2 = 1</w:t>
      </w:r>
      <w:r w:rsidRPr="008C34CA">
        <w:rPr>
          <w:vertAlign w:val="subscript"/>
        </w:rPr>
        <w:t>2</w:t>
      </w:r>
    </w:p>
    <w:p w14:paraId="7AC699F9" w14:textId="48D121F8" w:rsidR="00301DD2" w:rsidRPr="008C34CA" w:rsidRDefault="00301DD2" w:rsidP="00301DD2">
      <w:pPr>
        <w:ind w:left="1440" w:firstLine="720"/>
      </w:pPr>
      <w:r w:rsidRPr="008C34CA">
        <w:t xml:space="preserve">   </w:t>
      </w:r>
      <w:r w:rsidR="008C34CA">
        <w:tab/>
        <w:t xml:space="preserve">          </w:t>
      </w:r>
      <w:r w:rsidRPr="008C34CA">
        <w:t>2</w:t>
      </w:r>
      <w:r w:rsidRPr="008C34CA">
        <w:rPr>
          <w:vertAlign w:val="superscript"/>
        </w:rPr>
        <w:t>nd</w:t>
      </w:r>
      <w:r w:rsidRPr="008C34CA">
        <w:t xml:space="preserve"> output: </w:t>
      </w:r>
      <w:r w:rsidRPr="008C34CA">
        <w:tab/>
        <w:t xml:space="preserve"> (1</w:t>
      </w:r>
      <w:r w:rsidRPr="008C34CA">
        <w:rPr>
          <w:vertAlign w:val="subscript"/>
        </w:rPr>
        <w:t>2</w:t>
      </w:r>
      <w:r w:rsidRPr="008C34CA">
        <w:t xml:space="preserve"> + 0</w:t>
      </w:r>
      <w:r w:rsidRPr="008C34CA">
        <w:rPr>
          <w:vertAlign w:val="subscript"/>
        </w:rPr>
        <w:t>2</w:t>
      </w:r>
      <w:r w:rsidRPr="008C34CA">
        <w:t xml:space="preserve"> + 1</w:t>
      </w:r>
      <w:r w:rsidRPr="008C34CA">
        <w:rPr>
          <w:vertAlign w:val="subscript"/>
        </w:rPr>
        <w:t xml:space="preserve">2 </w:t>
      </w:r>
      <w:r w:rsidRPr="008C34CA">
        <w:t>+ 0</w:t>
      </w:r>
      <w:r w:rsidRPr="008C34CA">
        <w:rPr>
          <w:vertAlign w:val="subscript"/>
        </w:rPr>
        <w:t>2</w:t>
      </w:r>
      <w:r w:rsidRPr="008C34CA">
        <w:t xml:space="preserve"> + 0</w:t>
      </w:r>
      <w:r w:rsidRPr="008C34CA">
        <w:rPr>
          <w:vertAlign w:val="subscript"/>
        </w:rPr>
        <w:t>2</w:t>
      </w:r>
      <w:r w:rsidRPr="008C34CA">
        <w:t>) % 2 = 0</w:t>
      </w:r>
      <w:r w:rsidRPr="008C34CA">
        <w:rPr>
          <w:vertAlign w:val="subscript"/>
        </w:rPr>
        <w:t>2</w:t>
      </w:r>
    </w:p>
    <w:p w14:paraId="300DE523" w14:textId="1A111252" w:rsidR="00301DD2" w:rsidRPr="008C34CA" w:rsidRDefault="008C34CA" w:rsidP="008C34CA">
      <w:pPr>
        <w:ind w:left="2880"/>
        <w:rPr>
          <w:vertAlign w:val="subscript"/>
        </w:rPr>
      </w:pPr>
      <w:r>
        <w:t xml:space="preserve">          </w:t>
      </w:r>
      <w:r w:rsidR="00301DD2" w:rsidRPr="008C34CA">
        <w:t>2-bit output:</w:t>
      </w:r>
      <w:r w:rsidR="00301DD2" w:rsidRPr="008C34CA">
        <w:tab/>
        <w:t xml:space="preserve"> 01</w:t>
      </w:r>
      <w:r w:rsidR="00301DD2" w:rsidRPr="008C34CA">
        <w:rPr>
          <w:vertAlign w:val="subscript"/>
        </w:rPr>
        <w:t>2</w:t>
      </w:r>
    </w:p>
    <w:p w14:paraId="201C36F9" w14:textId="459EE3BD" w:rsidR="00301DD2" w:rsidRPr="00AC0E5D" w:rsidRDefault="00301DD2" w:rsidP="008C34CA">
      <w:r>
        <w:t xml:space="preserve">The </w:t>
      </w:r>
      <w:r>
        <w:rPr>
          <w:i/>
        </w:rPr>
        <w:t xml:space="preserve">poly2trellis </w:t>
      </w:r>
      <w:r>
        <w:t xml:space="preserve">function is used by Simulink to generate the functionality of the </w:t>
      </w:r>
      <w:r>
        <w:rPr>
          <w:i/>
        </w:rPr>
        <w:t>Convolutional Encoder</w:t>
      </w:r>
      <w:r>
        <w:t xml:space="preserve">. Hence, the command </w:t>
      </w:r>
      <w:r w:rsidRPr="00CD7ED3">
        <w:rPr>
          <w:i/>
        </w:rPr>
        <w:t>poly2trellis(7, [171 133])</w:t>
      </w:r>
      <w:r>
        <w:rPr>
          <w:b/>
        </w:rPr>
        <w:t xml:space="preserve">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w:t>
      </w:r>
      <w:r w:rsidR="00CD7ED3">
        <w:t>e connections shown in Figure 8</w:t>
      </w:r>
      <w:r>
        <w:t>.</w:t>
      </w:r>
    </w:p>
    <w:p w14:paraId="7575BE54" w14:textId="2A769825" w:rsidR="00301DD2" w:rsidRDefault="00301DD2" w:rsidP="008C34CA">
      <w:r>
        <w:t xml:space="preserve">It is now understood that the output of the (2, 1, 7) convolutional encoder is a 2-bit value. It is required that </w:t>
      </w:r>
      <w:r>
        <w:lastRenderedPageBreak/>
        <w:t xml:space="preserve">this 2-bit value be serialized before passing </w:t>
      </w:r>
      <w:r w:rsidR="00CD7ED3">
        <w:t>it</w:t>
      </w:r>
      <w:r>
        <w:t xml:space="preserve"> to the BPSK modulator (which implements 1-bit modulation). Hence, an </w:t>
      </w:r>
      <w:r>
        <w:rPr>
          <w:i/>
        </w:rPr>
        <w:t>Unbuffer</w:t>
      </w:r>
      <w:r>
        <w:t xml:space="preserve"> block is used</w:t>
      </w:r>
      <w:r w:rsidR="00CD7ED3">
        <w:t xml:space="preserve"> in Simulink</w:t>
      </w:r>
      <w:r>
        <w:t xml:space="preserve"> this very purpose.  </w:t>
      </w:r>
      <w:r w:rsidR="00CD7ED3">
        <w:t>The model is illustrated in Figure 9.</w:t>
      </w:r>
    </w:p>
    <w:p w14:paraId="7D8A4B6F" w14:textId="77777777" w:rsidR="00CD7ED3" w:rsidRDefault="00CD7ED3" w:rsidP="008C34CA"/>
    <w:p w14:paraId="72DA4830" w14:textId="0D7F1479" w:rsidR="00301DD2" w:rsidRDefault="00301DD2" w:rsidP="00B508C0">
      <w:pPr>
        <w:jc w:val="center"/>
      </w:pPr>
      <w:r>
        <w:rPr>
          <w:noProof/>
        </w:rPr>
        <w:drawing>
          <wp:inline distT="0" distB="0" distL="0" distR="0" wp14:anchorId="3549EE8F" wp14:editId="26A75A98">
            <wp:extent cx="4171950" cy="125333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46" cy="1259405"/>
                    </a:xfrm>
                    <a:prstGeom prst="rect">
                      <a:avLst/>
                    </a:prstGeom>
                  </pic:spPr>
                </pic:pic>
              </a:graphicData>
            </a:graphic>
          </wp:inline>
        </w:drawing>
      </w:r>
    </w:p>
    <w:p w14:paraId="7D4B420C" w14:textId="285C71E6" w:rsidR="00CD7ED3" w:rsidRDefault="00CD7ED3" w:rsidP="00CD7ED3">
      <w:pPr>
        <w:pStyle w:val="Caption"/>
        <w:jc w:val="center"/>
        <w:rPr>
          <w:b w:val="0"/>
          <w:sz w:val="18"/>
          <w:szCs w:val="18"/>
        </w:rPr>
      </w:pPr>
      <w:r w:rsidRPr="00CD7ED3">
        <w:rPr>
          <w:b w:val="0"/>
          <w:sz w:val="18"/>
          <w:szCs w:val="18"/>
        </w:rPr>
        <w:t xml:space="preserve">Figure </w:t>
      </w:r>
      <w:r w:rsidRPr="00CD7ED3">
        <w:rPr>
          <w:b w:val="0"/>
          <w:sz w:val="18"/>
          <w:szCs w:val="18"/>
        </w:rPr>
        <w:fldChar w:fldCharType="begin"/>
      </w:r>
      <w:r w:rsidRPr="00CD7ED3">
        <w:rPr>
          <w:b w:val="0"/>
          <w:sz w:val="18"/>
          <w:szCs w:val="18"/>
        </w:rPr>
        <w:instrText xml:space="preserve"> SEQ Figure \* ARABIC </w:instrText>
      </w:r>
      <w:r w:rsidRPr="00CD7ED3">
        <w:rPr>
          <w:b w:val="0"/>
          <w:sz w:val="18"/>
          <w:szCs w:val="18"/>
        </w:rPr>
        <w:fldChar w:fldCharType="separate"/>
      </w:r>
      <w:r>
        <w:rPr>
          <w:b w:val="0"/>
          <w:noProof/>
          <w:sz w:val="18"/>
          <w:szCs w:val="18"/>
        </w:rPr>
        <w:t>9</w:t>
      </w:r>
      <w:r w:rsidRPr="00CD7ED3">
        <w:rPr>
          <w:b w:val="0"/>
          <w:sz w:val="18"/>
          <w:szCs w:val="18"/>
        </w:rPr>
        <w:fldChar w:fldCharType="end"/>
      </w:r>
      <w:r w:rsidRPr="00CD7ED3">
        <w:rPr>
          <w:b w:val="0"/>
          <w:sz w:val="18"/>
          <w:szCs w:val="18"/>
        </w:rPr>
        <w:t>.  Simulink model of the (2,1,7) Convolutional Encoder and serializer (implemented with the Unbuffer block)</w:t>
      </w:r>
      <w:r>
        <w:rPr>
          <w:b w:val="0"/>
          <w:sz w:val="18"/>
          <w:szCs w:val="18"/>
        </w:rPr>
        <w:t>.</w:t>
      </w:r>
    </w:p>
    <w:p w14:paraId="2E08F2EE" w14:textId="77777777" w:rsidR="00CD7ED3" w:rsidRPr="00CD7ED3" w:rsidRDefault="00CD7ED3" w:rsidP="00CD7ED3"/>
    <w:p w14:paraId="55166101" w14:textId="22B793B1" w:rsidR="00CA4326" w:rsidRDefault="00CA4326" w:rsidP="00CA4326">
      <w:pPr>
        <w:pStyle w:val="Heading3"/>
        <w:tabs>
          <w:tab w:val="clear" w:pos="1530"/>
        </w:tabs>
        <w:jc w:val="left"/>
      </w:pPr>
      <w:bookmarkStart w:id="38" w:name="_Toc386402486"/>
      <w:r>
        <w:t xml:space="preserve">BPSK </w:t>
      </w:r>
      <w:r w:rsidR="00DC7211">
        <w:t>Modulator</w:t>
      </w:r>
      <w:bookmarkEnd w:id="38"/>
    </w:p>
    <w:p w14:paraId="31E89C0A" w14:textId="52D37420" w:rsidR="00301DD2" w:rsidRDefault="00301DD2" w:rsidP="00301DD2">
      <w:pPr>
        <w:rPr>
          <w:szCs w:val="22"/>
        </w:rPr>
      </w:pPr>
      <w:r>
        <w:rPr>
          <w:szCs w:val="22"/>
        </w:rPr>
        <w:t xml:space="preserve">In PSK, each bit </w:t>
      </w:r>
      <w:r w:rsidR="00CD7ED3">
        <w:rPr>
          <w:szCs w:val="22"/>
        </w:rPr>
        <w:t>is mapped</w:t>
      </w:r>
      <w:r>
        <w:rPr>
          <w:szCs w:val="22"/>
        </w:rPr>
        <w:t xml:space="preserve">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1588D578" w:rsidR="00301DD2" w:rsidRPr="00CD7ED3" w:rsidRDefault="00CD7ED3" w:rsidP="00301DD2">
      <w:pPr>
        <w:pStyle w:val="Caption"/>
        <w:rPr>
          <w:b w:val="0"/>
        </w:rPr>
      </w:pPr>
      <m:oMathPara>
        <m:oMathParaPr>
          <m:jc m:val="right"/>
        </m:oMathParaPr>
        <m:oMath>
          <m:r>
            <w:rPr>
              <w:rFonts w:ascii="Cambria Math" w:hAnsi="Cambria Math"/>
            </w:rPr>
            <m:t>s</m:t>
          </m:r>
          <m:d>
            <m:dPr>
              <m:ctrlPr>
                <w:rPr>
                  <w:rFonts w:ascii="Cambria Math" w:hAnsi="Cambria Math"/>
                  <w:b w:val="0"/>
                  <w:i/>
                </w:rPr>
              </m:ctrlPr>
            </m:dPr>
            <m:e>
              <m:r>
                <w:rPr>
                  <w:rFonts w:ascii="Cambria Math" w:hAnsi="Cambria Math"/>
                </w:rPr>
                <m:t>t</m:t>
              </m:r>
            </m:e>
          </m:d>
          <m: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r>
                            <w:rPr>
                              <w:rFonts w:ascii="Cambria Math" w:hAnsi="Cambria Math"/>
                            </w:rPr>
                            <m:t>2π</m:t>
                          </m:r>
                          <m:sSub>
                            <m:sSubPr>
                              <m:ctrlPr>
                                <w:rPr>
                                  <w:rFonts w:ascii="Cambria Math" w:hAnsi="Cambria Math"/>
                                  <w:b w:val="0"/>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            logic '1'</m:t>
                  </m:r>
                </m:e>
                <m:e>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r>
                            <w:rPr>
                              <w:rFonts w:ascii="Cambria Math" w:hAnsi="Cambria Math"/>
                            </w:rPr>
                            <m:t>2π</m:t>
                          </m:r>
                          <m:sSub>
                            <m:sSubPr>
                              <m:ctrlPr>
                                <w:rPr>
                                  <w:rFonts w:ascii="Cambria Math" w:hAnsi="Cambria Math"/>
                                  <w:b w:val="0"/>
                                  <w:i/>
                                </w:rPr>
                              </m:ctrlPr>
                            </m:sSubPr>
                            <m:e>
                              <m:r>
                                <w:rPr>
                                  <w:rFonts w:ascii="Cambria Math" w:hAnsi="Cambria Math"/>
                                </w:rPr>
                                <m:t>f</m:t>
                              </m:r>
                            </m:e>
                            <m:sub>
                              <m:r>
                                <w:rPr>
                                  <w:rFonts w:ascii="Cambria Math" w:hAnsi="Cambria Math"/>
                                </w:rPr>
                                <m:t>c</m:t>
                              </m:r>
                            </m:sub>
                          </m:sSub>
                          <m:r>
                            <w:rPr>
                              <w:rFonts w:ascii="Cambria Math" w:hAnsi="Cambria Math"/>
                            </w:rPr>
                            <m:t>t+π</m:t>
                          </m:r>
                        </m:e>
                      </m:d>
                    </m:e>
                  </m:func>
                  <m:r>
                    <w:rPr>
                      <w:rFonts w:ascii="Cambria Math" w:hAnsi="Cambria Math"/>
                    </w:rPr>
                    <m:t>,    logic '0'</m:t>
                  </m:r>
                </m:e>
              </m:eqArr>
            </m:e>
          </m:d>
          <m:r>
            <w:rPr>
              <w:rFonts w:ascii="Cambria Math" w:hAnsi="Cambria Math"/>
            </w:rPr>
            <m:t xml:space="preserve"> .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m:t>
          </m:r>
          <m:r>
            <w:rPr>
              <w:rFonts w:ascii="Cambria Math" w:hAnsi="Cambria Math"/>
              <w:b w:val="0"/>
              <w:i/>
            </w:rPr>
            <w:fldChar w:fldCharType="end"/>
          </m:r>
          <m: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333F3C97" w:rsidR="00301DD2" w:rsidRPr="00CD7ED3" w:rsidRDefault="00CD7ED3" w:rsidP="00301DD2">
      <w:pPr>
        <w:pStyle w:val="Caption"/>
        <w:rPr>
          <w:b w:val="0"/>
        </w:rPr>
      </w:pPr>
      <m:oMathPara>
        <m:oMathParaPr>
          <m:jc m:val="right"/>
        </m:oMathParaPr>
        <m:oMath>
          <m:r>
            <w:rPr>
              <w:rFonts w:ascii="Cambria Math" w:hAnsi="Cambria Math"/>
            </w:rPr>
            <m:t>s</m:t>
          </m:r>
          <m:d>
            <m:dPr>
              <m:ctrlPr>
                <w:rPr>
                  <w:rFonts w:ascii="Cambria Math" w:hAnsi="Cambria Math"/>
                  <w:b w:val="0"/>
                  <w:i/>
                </w:rPr>
              </m:ctrlPr>
            </m:dPr>
            <m:e>
              <m:r>
                <w:rPr>
                  <w:rFonts w:ascii="Cambria Math" w:hAnsi="Cambria Math"/>
                </w:rPr>
                <m:t>t</m:t>
              </m:r>
            </m:e>
          </m:d>
          <m: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r>
                            <w:rPr>
                              <w:rFonts w:ascii="Cambria Math" w:hAnsi="Cambria Math"/>
                            </w:rPr>
                            <m:t>2π</m:t>
                          </m:r>
                          <m:sSub>
                            <m:sSubPr>
                              <m:ctrlPr>
                                <w:rPr>
                                  <w:rFonts w:ascii="Cambria Math" w:hAnsi="Cambria Math"/>
                                  <w:b w:val="0"/>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            logic '1'</m:t>
                  </m:r>
                </m:e>
                <m:e>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r>
                            <w:rPr>
                              <w:rFonts w:ascii="Cambria Math" w:hAnsi="Cambria Math"/>
                            </w:rPr>
                            <m:t>2π</m:t>
                          </m:r>
                          <m:sSub>
                            <m:sSubPr>
                              <m:ctrlPr>
                                <w:rPr>
                                  <w:rFonts w:ascii="Cambria Math" w:hAnsi="Cambria Math"/>
                                  <w:b w:val="0"/>
                                  <w:i/>
                                </w:rPr>
                              </m:ctrlPr>
                            </m:sSubPr>
                            <m:e>
                              <m:r>
                                <w:rPr>
                                  <w:rFonts w:ascii="Cambria Math" w:hAnsi="Cambria Math"/>
                                </w:rPr>
                                <m:t>f</m:t>
                              </m:r>
                            </m:e>
                            <m:sub>
                              <m:r>
                                <w:rPr>
                                  <w:rFonts w:ascii="Cambria Math" w:hAnsi="Cambria Math"/>
                                </w:rPr>
                                <m:t>c</m:t>
                              </m:r>
                            </m:sub>
                          </m:sSub>
                          <m:r>
                            <w:rPr>
                              <w:rFonts w:ascii="Cambria Math" w:hAnsi="Cambria Math"/>
                            </w:rPr>
                            <m:t>t</m:t>
                          </m:r>
                        </m:e>
                      </m:d>
                    </m:e>
                  </m:func>
                  <m:r>
                    <w:rPr>
                      <w:rFonts w:ascii="Cambria Math" w:hAnsi="Cambria Math"/>
                    </w:rPr>
                    <m:t>,         logic '0'</m:t>
                  </m:r>
                </m:e>
              </m:eqArr>
            </m:e>
          </m:d>
          <m:r>
            <w:rPr>
              <w:rFonts w:ascii="Cambria Math" w:hAnsi="Cambria Math"/>
            </w:rPr>
            <m:t xml:space="preserve"> ,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3</m:t>
          </m:r>
          <m:r>
            <w:rPr>
              <w:rFonts w:ascii="Cambria Math" w:hAnsi="Cambria Math"/>
              <w:b w:val="0"/>
              <w:i/>
            </w:rPr>
            <w:fldChar w:fldCharType="end"/>
          </m:r>
          <m:r>
            <w:rPr>
              <w:rFonts w:ascii="Cambria Math" w:hAnsi="Cambria Math"/>
            </w:rPr>
            <m:t>)</m:t>
          </m:r>
        </m:oMath>
      </m:oMathPara>
    </w:p>
    <w:p w14:paraId="237E61FE" w14:textId="77777777" w:rsidR="00301DD2" w:rsidRPr="005D4658" w:rsidRDefault="00301DD2" w:rsidP="00301DD2"/>
    <w:p w14:paraId="1101B050" w14:textId="7755F65F"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xml:space="preserve">.  This implementation is illustrated in Figure </w:t>
      </w:r>
      <w:r w:rsidR="00CD7ED3">
        <w:rPr>
          <w:szCs w:val="22"/>
        </w:rPr>
        <w:t>10</w:t>
      </w:r>
      <w:r>
        <w:rPr>
          <w:szCs w:val="22"/>
        </w:rPr>
        <w:t>.</w:t>
      </w:r>
    </w:p>
    <w:p w14:paraId="37D9A43B" w14:textId="77777777" w:rsidR="00CD7ED3" w:rsidRDefault="00CD7ED3"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55BA3D8B">
            <wp:extent cx="3534191" cy="1577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596509" cy="1605153"/>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Default="00301DD2" w:rsidP="008C34CA">
      <w:pPr>
        <w:ind w:left="1530" w:right="162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CD7ED3">
        <w:rPr>
          <w:noProof/>
          <w:sz w:val="20"/>
          <w:szCs w:val="22"/>
        </w:rPr>
        <w:t>10</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64D7E21F" w14:textId="77777777" w:rsidR="00CD7ED3" w:rsidRPr="00F079CE" w:rsidRDefault="00CD7ED3" w:rsidP="008C34CA">
      <w:pPr>
        <w:ind w:left="1530" w:right="1620"/>
        <w:rPr>
          <w:sz w:val="20"/>
          <w:szCs w:val="22"/>
        </w:rPr>
      </w:pPr>
    </w:p>
    <w:p w14:paraId="38BC069C" w14:textId="3C0CADA7" w:rsidR="00301DD2" w:rsidRDefault="00301DD2" w:rsidP="00301DD2">
      <w:pPr>
        <w:rPr>
          <w:szCs w:val="22"/>
        </w:rPr>
      </w:pPr>
      <w:r>
        <w:rPr>
          <w:szCs w:val="22"/>
        </w:rPr>
        <w:t xml:space="preserve">Figure </w:t>
      </w:r>
      <w:r w:rsidR="00CD7ED3">
        <w:rPr>
          <w:szCs w:val="22"/>
        </w:rPr>
        <w:t>11</w:t>
      </w:r>
      <w:r>
        <w:rPr>
          <w:szCs w:val="22"/>
        </w:rPr>
        <w:t xml:space="preserve"> illustrates the operation of the BPSK modulator.  When a binary ‘1’ is input to the modulator, the positive sine wave is transmitted and when a binary ‘0’ is input, the negative sine wave is transmitted.</w:t>
      </w:r>
    </w:p>
    <w:p w14:paraId="4D6EBD7A" w14:textId="77777777" w:rsidR="00CD7ED3" w:rsidRPr="008C34CA" w:rsidRDefault="00CD7ED3" w:rsidP="00301DD2">
      <w:pPr>
        <w:rPr>
          <w:szCs w:val="22"/>
        </w:rPr>
      </w:pPr>
    </w:p>
    <w:p w14:paraId="2056637E" w14:textId="77777777" w:rsidR="00301DD2" w:rsidRDefault="00301DD2" w:rsidP="00301DD2">
      <w:pPr>
        <w:jc w:val="center"/>
        <w:rPr>
          <w:szCs w:val="22"/>
        </w:rPr>
      </w:pPr>
      <w:r>
        <w:rPr>
          <w:noProof/>
          <w:szCs w:val="22"/>
        </w:rPr>
        <w:drawing>
          <wp:inline distT="0" distB="0" distL="0" distR="0" wp14:anchorId="1B61678E" wp14:editId="5D53DBF1">
            <wp:extent cx="3810000" cy="7799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3979221" cy="814551"/>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14C910FD">
            <wp:extent cx="3733800" cy="915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3877417" cy="95024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CD7ED3">
        <w:rPr>
          <w:b w:val="0"/>
          <w:noProof/>
          <w:szCs w:val="22"/>
        </w:rPr>
        <w:t>11</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6402487"/>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390A4174" w14:textId="77777777" w:rsidR="008C34CA" w:rsidRDefault="008C34CA" w:rsidP="00025B3A"/>
    <w:p w14:paraId="42A0BEF3" w14:textId="539C6E04" w:rsidR="00025B3A" w:rsidRPr="00CD7ED3" w:rsidRDefault="00CD7ED3" w:rsidP="00025B3A">
      <w:pPr>
        <w:rPr>
          <w:sz w:val="20"/>
        </w:rPr>
      </w:pPr>
      <m:oMathPara>
        <m:oMath>
          <m:r>
            <w:rPr>
              <w:rFonts w:ascii="Cambria Math" w:hAnsi="Cambria Math"/>
              <w:sz w:val="20"/>
            </w:rPr>
            <m:t xml:space="preserve">P=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nary>
            <m:naryPr>
              <m:limLoc m:val="undOvr"/>
              <m:ctrlPr>
                <w:rPr>
                  <w:rFonts w:ascii="Cambria Math" w:hAnsi="Cambria Math"/>
                  <w:i/>
                  <w:sz w:val="20"/>
                </w:rPr>
              </m:ctrlPr>
            </m:naryPr>
            <m:sub>
              <m:r>
                <w:rPr>
                  <w:rFonts w:ascii="Cambria Math" w:hAnsi="Cambria Math"/>
                  <w:sz w:val="20"/>
                </w:rPr>
                <m:t>(i-1)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b>
            <m:sup>
              <m:r>
                <w:rPr>
                  <w:rFonts w:ascii="Cambria Math" w:hAnsi="Cambria Math"/>
                  <w:sz w:val="20"/>
                </w:rPr>
                <m: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p>
            <m:e>
              <m:sSup>
                <m:sSupPr>
                  <m:ctrlPr>
                    <w:rPr>
                      <w:rFonts w:ascii="Cambria Math" w:hAnsi="Cambria Math"/>
                      <w:i/>
                      <w:sz w:val="20"/>
                    </w:rPr>
                  </m:ctrlPr>
                </m:sSupPr>
                <m:e>
                  <m:r>
                    <w:rPr>
                      <w:rFonts w:ascii="Cambria Math" w:hAnsi="Cambria Math"/>
                      <w:sz w:val="20"/>
                    </w:rPr>
                    <m:t>sin</m:t>
                  </m:r>
                </m:e>
                <m:sup>
                  <m:r>
                    <w:rPr>
                      <w:rFonts w:ascii="Cambria Math" w:hAnsi="Cambria Math"/>
                      <w:sz w:val="20"/>
                    </w:rPr>
                    <m:t>2</m:t>
                  </m:r>
                </m:sup>
              </m:sSup>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k</m:t>
                      </m:r>
                    </m:e>
                    <m:sub>
                      <m:r>
                        <w:rPr>
                          <w:rFonts w:ascii="Cambria Math" w:hAnsi="Cambria Math"/>
                          <w:sz w:val="20"/>
                        </w:rPr>
                        <m:t>p</m:t>
                      </m:r>
                    </m:sub>
                  </m:sSub>
                  <m:sSub>
                    <m:sSubPr>
                      <m:ctrlPr>
                        <w:rPr>
                          <w:rFonts w:ascii="Cambria Math" w:hAnsi="Cambria Math"/>
                          <w:i/>
                          <w:sz w:val="20"/>
                        </w:rPr>
                      </m:ctrlPr>
                    </m:sSubPr>
                    <m:e>
                      <m:r>
                        <w:rPr>
                          <w:rFonts w:ascii="Cambria Math" w:hAnsi="Cambria Math"/>
                          <w:sz w:val="20"/>
                        </w:rPr>
                        <m:t>m</m:t>
                      </m:r>
                    </m:e>
                    <m:sub>
                      <m:r>
                        <w:rPr>
                          <w:rFonts w:ascii="Cambria Math" w:hAnsi="Cambria Math"/>
                          <w:sz w:val="20"/>
                        </w:rPr>
                        <m:t>j</m:t>
                      </m:r>
                    </m:sub>
                  </m:sSub>
                  <m:d>
                    <m:dPr>
                      <m:ctrlPr>
                        <w:rPr>
                          <w:rFonts w:ascii="Cambria Math" w:hAnsi="Cambria Math"/>
                          <w:i/>
                          <w:sz w:val="20"/>
                        </w:rPr>
                      </m:ctrlPr>
                    </m:dPr>
                    <m:e>
                      <m:r>
                        <w:rPr>
                          <w:rFonts w:ascii="Cambria Math" w:hAnsi="Cambria Math"/>
                          <w:sz w:val="20"/>
                        </w:rPr>
                        <m:t>t</m:t>
                      </m:r>
                    </m:e>
                  </m:d>
                  <m:r>
                    <w:rPr>
                      <w:rFonts w:ascii="Cambria Math" w:hAnsi="Cambria Math"/>
                      <w:sz w:val="20"/>
                    </w:rPr>
                    <m:t>+θ</m:t>
                  </m:r>
                </m:e>
              </m:d>
              <m:r>
                <w:rPr>
                  <w:rFonts w:ascii="Cambria Math" w:hAnsi="Cambria Math"/>
                  <w:sz w:val="20"/>
                </w:rPr>
                <m:t>dt=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r>
                    <w:rPr>
                      <w:rFonts w:ascii="Cambria Math" w:hAnsi="Cambria Math"/>
                      <w:sz w:val="20"/>
                    </w:rPr>
                    <m:t>2</m:t>
                  </m:r>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r>
                <w:rPr>
                  <w:rFonts w:ascii="Cambria Math" w:hAnsi="Cambria Math"/>
                  <w:sz w:val="20"/>
                </w:rPr>
                <m:t xml:space="preserve">=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5</m:t>
                      </m:r>
                    </m:e>
                    <m:sup>
                      <m:r>
                        <w:rPr>
                          <w:rFonts w:ascii="Cambria Math" w:hAnsi="Cambria Math"/>
                          <w:sz w:val="20"/>
                        </w:rPr>
                        <m:t>2</m:t>
                      </m:r>
                    </m:sup>
                  </m:sSup>
                </m:num>
                <m:den>
                  <m:r>
                    <w:rPr>
                      <w:rFonts w:ascii="Cambria Math" w:hAnsi="Cambria Math"/>
                      <w:sz w:val="20"/>
                    </w:rPr>
                    <m:t>2</m:t>
                  </m:r>
                </m:den>
              </m:f>
              <m:r>
                <w:rPr>
                  <w:rFonts w:ascii="Cambria Math" w:hAnsi="Cambria Math"/>
                  <w:sz w:val="20"/>
                </w:rPr>
                <m:t>=12.5 W           (i-1)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m:t>
              </m:r>
            </m:e>
          </m:nary>
          <m:r>
            <w:rPr>
              <w:rFonts w:ascii="Cambria Math" w:hAnsi="Cambria Math"/>
              <w:sz w:val="20"/>
            </w:rPr>
            <m:t>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 xml:space="preserve">         j=0, 1</m:t>
          </m:r>
        </m:oMath>
      </m:oMathPara>
    </w:p>
    <w:p w14:paraId="597DC2CD" w14:textId="77777777" w:rsidR="008C34CA" w:rsidRPr="008C34CA" w:rsidRDefault="008C34CA" w:rsidP="00025B3A">
      <w:pPr>
        <w:rPr>
          <w:b/>
          <w:sz w:val="20"/>
        </w:rPr>
      </w:pPr>
    </w:p>
    <w:p w14:paraId="1A11FA17" w14:textId="501FEE03" w:rsidR="00CA7DED" w:rsidRDefault="00CA7DED" w:rsidP="00025B3A">
      <w:r>
        <w:lastRenderedPageBreak/>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333578A7" w14:textId="77777777" w:rsidR="00CD7ED3" w:rsidRPr="00D62100" w:rsidRDefault="00CD7ED3" w:rsidP="00025B3A"/>
    <w:p w14:paraId="23AEE6FB" w14:textId="7A267893" w:rsidR="00CA7DED" w:rsidRDefault="00CA7DED" w:rsidP="00CA7DED">
      <w:pPr>
        <w:jc w:val="center"/>
      </w:pPr>
      <w:r>
        <w:rPr>
          <w:noProof/>
        </w:rPr>
        <w:drawing>
          <wp:inline distT="0" distB="0" distL="0" distR="0" wp14:anchorId="30EC866E" wp14:editId="23938F62">
            <wp:extent cx="2686425" cy="286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6209" cy="2877467"/>
                    </a:xfrm>
                    <a:prstGeom prst="rect">
                      <a:avLst/>
                    </a:prstGeom>
                  </pic:spPr>
                </pic:pic>
              </a:graphicData>
            </a:graphic>
          </wp:inline>
        </w:drawing>
      </w:r>
    </w:p>
    <w:p w14:paraId="25627968" w14:textId="700B8BB9" w:rsidR="00CD7ED3" w:rsidRDefault="00CD7ED3" w:rsidP="00CD7ED3">
      <w:pPr>
        <w:pStyle w:val="Caption"/>
        <w:jc w:val="center"/>
        <w:rPr>
          <w:b w:val="0"/>
          <w:sz w:val="18"/>
        </w:rPr>
      </w:pPr>
      <w:r w:rsidRPr="00CD7ED3">
        <w:rPr>
          <w:b w:val="0"/>
          <w:sz w:val="18"/>
        </w:rPr>
        <w:t xml:space="preserve">Figure </w:t>
      </w:r>
      <w:r w:rsidRPr="00CD7ED3">
        <w:rPr>
          <w:b w:val="0"/>
          <w:sz w:val="18"/>
        </w:rPr>
        <w:fldChar w:fldCharType="begin"/>
      </w:r>
      <w:r w:rsidRPr="00CD7ED3">
        <w:rPr>
          <w:b w:val="0"/>
          <w:sz w:val="18"/>
        </w:rPr>
        <w:instrText xml:space="preserve"> SEQ Figure \* ARABIC </w:instrText>
      </w:r>
      <w:r w:rsidRPr="00CD7ED3">
        <w:rPr>
          <w:b w:val="0"/>
          <w:sz w:val="18"/>
        </w:rPr>
        <w:fldChar w:fldCharType="separate"/>
      </w:r>
      <w:r w:rsidRPr="00CD7ED3">
        <w:rPr>
          <w:b w:val="0"/>
          <w:noProof/>
          <w:sz w:val="18"/>
        </w:rPr>
        <w:t>12</w:t>
      </w:r>
      <w:r w:rsidRPr="00CD7ED3">
        <w:rPr>
          <w:b w:val="0"/>
          <w:sz w:val="18"/>
        </w:rPr>
        <w:fldChar w:fldCharType="end"/>
      </w:r>
      <w:r w:rsidRPr="00CD7ED3">
        <w:rPr>
          <w:b w:val="0"/>
          <w:sz w:val="18"/>
        </w:rPr>
        <w:t>.  Configuration window for Simulink’s AWGN block</w:t>
      </w:r>
      <w:r>
        <w:rPr>
          <w:b w:val="0"/>
          <w:sz w:val="18"/>
        </w:rPr>
        <w:t>.</w:t>
      </w:r>
    </w:p>
    <w:p w14:paraId="274A7F8A" w14:textId="77777777" w:rsidR="00CD7ED3" w:rsidRPr="00CD7ED3" w:rsidRDefault="00CD7ED3" w:rsidP="00CD7ED3"/>
    <w:p w14:paraId="4D6AD2CE" w14:textId="05FC3A10" w:rsidR="00DC7211" w:rsidRDefault="00AE3F2C" w:rsidP="00DC7211">
      <w:pPr>
        <w:pStyle w:val="Heading3"/>
        <w:numPr>
          <w:ilvl w:val="0"/>
          <w:numId w:val="0"/>
        </w:numPr>
      </w:pPr>
      <w:bookmarkStart w:id="40" w:name="_Toc386402488"/>
      <w:r>
        <w:t>3.1.4</w:t>
      </w:r>
      <w:r w:rsidR="00C22677">
        <w:t xml:space="preserve"> </w:t>
      </w:r>
      <w:r w:rsidR="00DC7211" w:rsidRPr="00DC7211">
        <w:rPr>
          <w:rFonts w:eastAsiaTheme="minorEastAsia"/>
        </w:rPr>
        <w:tab/>
      </w:r>
      <w:r w:rsidR="00DC7211" w:rsidRPr="00DC7211">
        <w:t>BPSK Dem</w:t>
      </w:r>
      <w:r w:rsidR="00DC7211">
        <w:t>odulator:  Carrier, Timing, Data Recovery &amp; Soft-decision E</w:t>
      </w:r>
      <w:r w:rsidR="00DC7211" w:rsidRPr="00DC7211">
        <w:t>ncoding</w:t>
      </w:r>
      <w:bookmarkEnd w:id="40"/>
    </w:p>
    <w:p w14:paraId="4C361692" w14:textId="5AC8F9C9" w:rsidR="00301DD2" w:rsidRPr="007945D4" w:rsidRDefault="00301DD2" w:rsidP="00301DD2">
      <w:pPr>
        <w:spacing w:after="0"/>
      </w:pPr>
      <w:r>
        <w:t>Coherent demodulation of BPSK requires the receiver to be synchronized with the transmitter.  As discussed in Section 1.3, synchronization requires two independent circuits.  The first is the Costas loop carrier recovery circuit used for suppressed carrier reconstruction and data demodulation and the second is the Early-Late used</w:t>
      </w:r>
      <w:r w:rsidR="007F4488">
        <w:t xml:space="preserve"> for</w:t>
      </w:r>
      <w:r>
        <w:t xml:space="preserve">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3F297CE1" w:rsidR="00301DD2" w:rsidRDefault="00301DD2" w:rsidP="00301DD2">
      <w:pPr>
        <w:spacing w:after="0"/>
      </w:pPr>
      <w:r>
        <w:t>The operation of the Costas Loop is explained using simple trigonometry and is il</w:t>
      </w:r>
      <w:r w:rsidR="007F4488">
        <w:t>lustrated in Figure 13</w:t>
      </w:r>
      <w:r>
        <w:t xml:space="preserve">.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lastRenderedPageBreak/>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4AC710BF" w:rsidR="00301DD2" w:rsidRPr="00D6469D" w:rsidRDefault="00301DD2" w:rsidP="00301DD2">
      <w:pPr>
        <w:pStyle w:val="Caption"/>
        <w:ind w:left="450" w:right="450"/>
        <w:rPr>
          <w:b w:val="0"/>
          <w:sz w:val="18"/>
        </w:rPr>
      </w:pPr>
      <w:r w:rsidRPr="00D6469D">
        <w:rPr>
          <w:b w:val="0"/>
          <w:sz w:val="18"/>
        </w:rPr>
        <w:br/>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CD7ED3">
        <w:rPr>
          <w:b w:val="0"/>
          <w:noProof/>
          <w:sz w:val="18"/>
        </w:rPr>
        <w:t>13</w:t>
      </w:r>
      <w:r w:rsidRPr="00D6469D">
        <w:rPr>
          <w:b w:val="0"/>
          <w:sz w:val="18"/>
        </w:rPr>
        <w:fldChar w:fldCharType="end"/>
      </w:r>
      <w:r w:rsidRPr="00D6469D">
        <w:rPr>
          <w:b w:val="0"/>
          <w:sz w:val="18"/>
        </w:rPr>
        <w:t xml:space="preserve">.  Time domain model of the Costas Loop carrier recovery and demodulation circuit.  </w:t>
      </w:r>
      <w:r w:rsidR="007F4488" w:rsidRPr="00D6469D">
        <w:rPr>
          <w:b w:val="0"/>
          <w:sz w:val="18"/>
        </w:rPr>
        <w:t>Its</w:t>
      </w:r>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2807180C"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r w:rsidR="007F4488">
        <w:t>,</w:t>
      </w:r>
      <m:oMath>
        <m:r>
          <w:rPr>
            <w:rFonts w:ascii="Cambria Math" w:hAnsi="Cambria Math"/>
          </w:rPr>
          <m:t xml:space="preserve"> </m:t>
        </m:r>
        <m:r>
          <w:rPr>
            <w:rFonts w:ascii="Cambria Math" w:hAnsi="Cambria Math"/>
          </w:rPr>
          <m:t>θ</m:t>
        </m:r>
      </m:oMath>
      <w:r>
        <w:t xml:space="preserve">.  This is equivalent to equation (3) where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9CC4C19" w:rsidR="00301DD2" w:rsidRPr="007F4488" w:rsidRDefault="007F4488" w:rsidP="00301DD2">
      <w:pPr>
        <w:spacing w:after="0"/>
        <w:jc w:val="right"/>
        <w:rPr>
          <w:rFonts w:ascii="Cambria Math" w:hAnsi="Cambria Math"/>
          <w:sz w:val="20"/>
        </w:rPr>
      </w:pPr>
      <m:oMath>
        <m:r>
          <w:rPr>
            <w:rFonts w:ascii="Cambria Math" w:hAnsi="Cambria Math"/>
            <w:sz w:val="20"/>
          </w:rPr>
          <m:t>r</m:t>
        </m:r>
        <m:d>
          <m:dPr>
            <m:ctrlPr>
              <w:rPr>
                <w:rFonts w:ascii="Cambria Math" w:hAnsi="Cambria Math"/>
                <w:i/>
                <w:sz w:val="20"/>
              </w:rPr>
            </m:ctrlPr>
          </m:dPr>
          <m:e>
            <m:r>
              <w:rPr>
                <w:rFonts w:ascii="Cambria Math" w:hAnsi="Cambria Math"/>
                <w:sz w:val="20"/>
              </w:rPr>
              <m:t>t</m:t>
            </m:r>
          </m:e>
        </m:d>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*A</m:t>
        </m:r>
        <m:func>
          <m:funcPr>
            <m:ctrlPr>
              <w:rPr>
                <w:rFonts w:ascii="Cambria Math" w:hAnsi="Cambria Math"/>
                <w:bCs/>
                <w:i/>
                <w:sz w:val="20"/>
              </w:rPr>
            </m:ctrlPr>
          </m:funcPr>
          <m:fName>
            <m:r>
              <m:rPr>
                <m:sty m:val="p"/>
              </m:rPr>
              <w:rPr>
                <w:rFonts w:ascii="Cambria Math" w:hAnsi="Cambria Math"/>
                <w:sz w:val="20"/>
              </w:rPr>
              <m:t>sin</m:t>
            </m:r>
          </m:fName>
          <m:e>
            <m:r>
              <w:rPr>
                <w:rFonts w:ascii="Cambria Math" w:hAnsi="Cambria Math"/>
                <w:sz w:val="20"/>
              </w:rPr>
              <m:t>(2π</m:t>
            </m:r>
            <m:sSub>
              <m:sSubPr>
                <m:ctrlPr>
                  <w:rPr>
                    <w:rFonts w:ascii="Cambria Math" w:hAnsi="Cambria Math"/>
                    <w:bCs/>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oMath>
      <w:r w:rsidR="00301DD2" w:rsidRPr="007F4488">
        <w:rPr>
          <w:rFonts w:ascii="Cambria Math" w:hAnsi="Cambria Math"/>
          <w:sz w:val="20"/>
        </w:rPr>
        <w:t xml:space="preserve">,                 </w:t>
      </w:r>
      <m:oMath>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∈[1,-1]</m:t>
        </m:r>
      </m:oMath>
      <w:r w:rsidR="00301DD2" w:rsidRPr="007F4488">
        <w:rPr>
          <w:rFonts w:ascii="Cambria Math" w:hAnsi="Cambria Math"/>
          <w:sz w:val="20"/>
        </w:rPr>
        <w:t xml:space="preserve">          </w:t>
      </w:r>
      <w:r>
        <w:rPr>
          <w:rFonts w:ascii="Cambria Math" w:hAnsi="Cambria Math"/>
          <w:sz w:val="20"/>
        </w:rPr>
        <w:t xml:space="preserve">     </w:t>
      </w:r>
      <w:r w:rsidR="00301DD2" w:rsidRPr="007F4488">
        <w:rPr>
          <w:rFonts w:ascii="Cambria Math" w:hAnsi="Cambria Math"/>
          <w:sz w:val="20"/>
        </w:rPr>
        <w:t xml:space="preserve">                             (</w:t>
      </w:r>
      <w:r w:rsidR="00301DD2" w:rsidRPr="007F4488">
        <w:rPr>
          <w:rFonts w:ascii="Cambria Math" w:hAnsi="Cambria Math"/>
          <w:sz w:val="20"/>
        </w:rPr>
        <w:fldChar w:fldCharType="begin"/>
      </w:r>
      <w:r w:rsidR="00301DD2" w:rsidRPr="007F4488">
        <w:rPr>
          <w:rFonts w:ascii="Cambria Math" w:hAnsi="Cambria Math"/>
          <w:sz w:val="20"/>
        </w:rPr>
        <w:instrText xml:space="preserve"> SEQ Equation \* ARABIC </w:instrText>
      </w:r>
      <w:r w:rsidR="00301DD2" w:rsidRPr="007F4488">
        <w:rPr>
          <w:rFonts w:ascii="Cambria Math" w:hAnsi="Cambria Math"/>
          <w:sz w:val="20"/>
        </w:rPr>
        <w:fldChar w:fldCharType="separate"/>
      </w:r>
      <w:r w:rsidR="002C2739" w:rsidRPr="007F4488">
        <w:rPr>
          <w:rFonts w:ascii="Cambria Math" w:hAnsi="Cambria Math"/>
          <w:noProof/>
          <w:sz w:val="20"/>
        </w:rPr>
        <w:t>4</w:t>
      </w:r>
      <w:r w:rsidR="00301DD2" w:rsidRPr="007F4488">
        <w:rPr>
          <w:rFonts w:ascii="Cambria Math" w:hAnsi="Cambria Math"/>
          <w:sz w:val="20"/>
        </w:rPr>
        <w:fldChar w:fldCharType="end"/>
      </w:r>
      <w:r w:rsidR="00301DD2" w:rsidRPr="007F4488">
        <w:rPr>
          <w:rFonts w:ascii="Cambria Math" w:hAnsi="Cambria Math"/>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AE50788" w:rsidR="00301DD2" w:rsidRPr="007F4488" w:rsidRDefault="007F4488" w:rsidP="00301DD2">
      <w:pPr>
        <w:pStyle w:val="Caption"/>
        <w:rPr>
          <w:b w:val="0"/>
        </w:rPr>
      </w:pPr>
      <m:oMathPara>
        <m:oMathParaPr>
          <m:jc m:val="right"/>
        </m:oMathParaPr>
        <m:oMath>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m:t>
                  </m:r>
                </m:e>
              </m:d>
              <m:r>
                <w:rPr>
                  <w:rFonts w:ascii="Cambria Math" w:hAnsi="Cambria Math"/>
                </w:rPr>
                <m:t>∙</m:t>
              </m:r>
              <m:r>
                <w:rPr>
                  <w:rFonts w:ascii="Cambria Math" w:hAnsi="Cambria Math"/>
                </w:rPr>
                <m:t>B</m:t>
              </m:r>
              <m:func>
                <m:funcPr>
                  <m:ctrlPr>
                    <w:rPr>
                      <w:rFonts w:ascii="Cambria Math" w:hAnsi="Cambria Math"/>
                      <w:b w:val="0"/>
                      <w:i/>
                    </w:rPr>
                  </m:ctrlPr>
                </m:funcPr>
                <m:fName>
                  <m:r>
                    <m:rPr>
                      <m:sty m:val="p"/>
                    </m:rPr>
                    <w:rPr>
                      <w:rFonts w:ascii="Cambria Math" w:hAnsi="Cambria Math"/>
                    </w:rPr>
                    <m:t>sin</m:t>
                  </m:r>
                </m:fName>
                <m:e>
                  <m:r>
                    <w:rPr>
                      <w:rFonts w:ascii="Cambria Math" w:hAnsi="Cambria Math"/>
                    </w:rPr>
                    <m:t>(</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m:t>
                  </m:r>
                </m:e>
              </m:func>
              <m:r>
                <w:rPr>
                  <w:rFonts w:ascii="Cambria Math" w:hAnsi="Cambria Math"/>
                </w:rPr>
                <m:t>+φ)=</m:t>
              </m:r>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num>
                <m:den>
                  <m: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p"/>
                        </m:rPr>
                        <w:rPr>
                          <w:rFonts w:ascii="Cambria Math" w:hAnsi="Cambria Math"/>
                        </w:rPr>
                        <m:t>cos</m:t>
                      </m:r>
                    </m:fName>
                    <m:e>
                      <m:d>
                        <m:dPr>
                          <m:ctrlPr>
                            <w:rPr>
                              <w:rFonts w:ascii="Cambria Math" w:hAnsi="Cambria Math"/>
                              <w:b w:val="0"/>
                              <w:i/>
                            </w:rPr>
                          </m:ctrlPr>
                        </m:dPr>
                        <m:e>
                          <m:r>
                            <w:rPr>
                              <w:rFonts w:ascii="Cambria Math" w:hAnsi="Cambria Math"/>
                            </w:rPr>
                            <m:t>θ-φ</m:t>
                          </m:r>
                        </m:e>
                      </m:d>
                    </m:e>
                  </m:func>
                  <m:r>
                    <w:rPr>
                      <w:rFonts w:ascii="Cambria Math" w:hAnsi="Cambria Math"/>
                    </w:rPr>
                    <m:t>-</m:t>
                  </m:r>
                  <m:r>
                    <m:rPr>
                      <m:sty m:val="p"/>
                    </m:rPr>
                    <w:rPr>
                      <w:rFonts w:ascii="Cambria Math" w:hAnsi="Cambria Math"/>
                    </w:rPr>
                    <m:t>cos⁡</m:t>
                  </m:r>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t+θ+φ)</m:t>
                  </m:r>
                </m:e>
              </m:d>
            </m:e>
          </m:func>
          <m:r>
            <w:rPr>
              <w:rFonts w:ascii="Cambria Math" w:hAnsi="Cambria Math"/>
            </w:rPr>
            <m:t xml:space="preserve"> </m:t>
          </m:r>
          <m:r>
            <w:rPr>
              <w:rFonts w:ascii="Cambria Math" w:hAnsi="Cambria Math"/>
            </w:rPr>
            <m:t>,</m:t>
          </m:r>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5</m:t>
          </m:r>
          <m:r>
            <w:rPr>
              <w:rFonts w:ascii="Cambria Math" w:hAnsi="Cambria Math"/>
              <w:b w:val="0"/>
              <w:i/>
            </w:rPr>
            <w:fldChar w:fldCharType="end"/>
          </m:r>
          <m: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352F8ADF" w:rsidR="00301DD2" w:rsidRDefault="007F4488" w:rsidP="00301DD2">
      <w:pPr>
        <w:spacing w:after="0"/>
      </w:pPr>
      <w:r>
        <w:t>w</w:t>
      </w:r>
      <w:r w:rsidR="00301DD2">
        <w:t>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36873387" w:rsidR="00301DD2" w:rsidRPr="007F4488" w:rsidRDefault="007F4488" w:rsidP="00301DD2">
      <w:pPr>
        <w:pStyle w:val="Caption"/>
        <w:rPr>
          <w:b w:val="0"/>
        </w:rPr>
      </w:pPr>
      <m:oMathPara>
        <m:oMathParaPr>
          <m:jc m:val="right"/>
        </m:oMathParaPr>
        <m:oMath>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m:t>
          </m:r>
          <m:func>
            <m:funcPr>
              <m:ctrlPr>
                <w:rPr>
                  <w:rFonts w:ascii="Cambria Math" w:hAnsi="Cambria Math"/>
                  <w:b w:val="0"/>
                  <w:i/>
                </w:rPr>
              </m:ctrlPr>
            </m:funcPr>
            <m:fName>
              <m:r>
                <m:rPr>
                  <m:sty m:val="p"/>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m:t>
                  </m:r>
                </m:e>
              </m:d>
              <m:r>
                <w:rPr>
                  <w:rFonts w:ascii="Cambria Math" w:hAnsi="Cambria Math"/>
                </w:rPr>
                <m:t>∙B</m:t>
              </m:r>
              <m:func>
                <m:funcPr>
                  <m:ctrlPr>
                    <w:rPr>
                      <w:rFonts w:ascii="Cambria Math" w:hAnsi="Cambria Math"/>
                      <w:b w:val="0"/>
                      <w:i/>
                    </w:rPr>
                  </m:ctrlPr>
                </m:funcPr>
                <m:fName>
                  <m:r>
                    <m:rPr>
                      <m:sty m:val="p"/>
                    </m:rPr>
                    <w:rPr>
                      <w:rFonts w:ascii="Cambria Math" w:hAnsi="Cambria Math"/>
                    </w:rPr>
                    <m:t>cos</m:t>
                  </m:r>
                </m:fName>
                <m:e>
                  <m:r>
                    <w:rPr>
                      <w:rFonts w:ascii="Cambria Math" w:hAnsi="Cambria Math"/>
                    </w:rPr>
                    <m:t>(</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m:t>
                  </m:r>
                </m:e>
              </m:func>
              <m:r>
                <w:rPr>
                  <w:rFonts w:ascii="Cambria Math" w:hAnsi="Cambria Math"/>
                </w:rPr>
                <m:t>+φ)=</m:t>
              </m:r>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num>
                <m:den>
                  <m:r>
                    <w:rPr>
                      <w:rFonts w:ascii="Cambria Math" w:hAnsi="Cambria Math"/>
                    </w:rPr>
                    <m:t>2</m:t>
                  </m:r>
                </m:den>
              </m:f>
              <m:d>
                <m:dPr>
                  <m:begChr m:val="["/>
                  <m:endChr m:val="]"/>
                  <m:ctrlPr>
                    <w:rPr>
                      <w:rFonts w:ascii="Cambria Math" w:hAnsi="Cambria Math"/>
                      <w:b w:val="0"/>
                      <w:i/>
                    </w:rPr>
                  </m:ctrlPr>
                </m:dPr>
                <m:e>
                  <m:r>
                    <m:rPr>
                      <m:sty m:val="p"/>
                    </m:rPr>
                    <w:rPr>
                      <w:rFonts w:ascii="Cambria Math" w:hAnsi="Cambria Math"/>
                    </w:rPr>
                    <m:t>sin</m:t>
                  </m:r>
                  <m:d>
                    <m:dPr>
                      <m:ctrlPr>
                        <w:rPr>
                          <w:rFonts w:ascii="Cambria Math" w:hAnsi="Cambria Math"/>
                          <w:b w:val="0"/>
                          <w:i/>
                        </w:rPr>
                      </m:ctrlPr>
                    </m:dPr>
                    <m:e>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t+θ+φ</m:t>
                      </m:r>
                    </m:e>
                  </m:d>
                  <m:r>
                    <w:rPr>
                      <w:rFonts w:ascii="Cambria Math" w:hAnsi="Cambria Math"/>
                    </w:rPr>
                    <m:t>+</m:t>
                  </m:r>
                  <m:func>
                    <m:funcPr>
                      <m:ctrlPr>
                        <w:rPr>
                          <w:rFonts w:ascii="Cambria Math" w:hAnsi="Cambria Math"/>
                          <w:b w:val="0"/>
                        </w:rPr>
                      </m:ctrlPr>
                    </m:funcPr>
                    <m:fName>
                      <m:r>
                        <m:rPr>
                          <m:sty m:val="p"/>
                        </m:rPr>
                        <w:rPr>
                          <w:rFonts w:ascii="Cambria Math" w:hAnsi="Cambria Math"/>
                        </w:rPr>
                        <m:t>sin</m:t>
                      </m:r>
                      <m:ctrlPr>
                        <w:rPr>
                          <w:rFonts w:ascii="Cambria Math" w:hAnsi="Cambria Math"/>
                          <w:b w:val="0"/>
                          <w:i/>
                        </w:rPr>
                      </m:ctrlPr>
                    </m:fName>
                    <m:e>
                      <m:d>
                        <m:dPr>
                          <m:ctrlPr>
                            <w:rPr>
                              <w:rFonts w:ascii="Cambria Math" w:hAnsi="Cambria Math"/>
                              <w:b w:val="0"/>
                              <w:i/>
                            </w:rPr>
                          </m:ctrlPr>
                        </m:dPr>
                        <m:e>
                          <m:r>
                            <w:rPr>
                              <w:rFonts w:ascii="Cambria Math" w:hAnsi="Cambria Math"/>
                            </w:rPr>
                            <m:t>θ-φ</m:t>
                          </m:r>
                        </m:e>
                      </m:d>
                    </m:e>
                  </m:func>
                </m:e>
              </m:d>
            </m:e>
          </m:func>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6</m:t>
          </m:r>
          <m:r>
            <w:rPr>
              <w:rFonts w:ascii="Cambria Math" w:hAnsi="Cambria Math"/>
              <w:b w:val="0"/>
              <w:i/>
            </w:rPr>
            <w:fldChar w:fldCharType="end"/>
          </m:r>
          <m: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0AABB94A"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w:t>
      </w:r>
      <w:r w:rsidR="007F4488">
        <w:t xml:space="preserve">components </w:t>
      </w:r>
      <w:r>
        <w:t>leaving only the cosine and</w:t>
      </w:r>
      <w:r w:rsidR="006A2E04">
        <w:t xml:space="preserve"> sine of the phase difference.  The gain</w:t>
      </w:r>
      <w:r w:rsidR="007F4488">
        <w:t>s</w:t>
      </w:r>
      <w:r w:rsidR="006A2E04">
        <w:t xml:space="preserve">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1DFC81FC" w:rsidR="00301DD2" w:rsidRPr="007F4488" w:rsidRDefault="007F4488" w:rsidP="00301DD2">
      <w:pPr>
        <w:pStyle w:val="Caption"/>
        <w:rPr>
          <w:b w:val="0"/>
        </w:rPr>
      </w:pPr>
      <m:oMathPara>
        <m:oMathParaPr>
          <m:jc m:val="right"/>
        </m:oMathParaPr>
        <m:oMath>
          <m: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num>
                    <m:den>
                      <m: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p"/>
                            </m:rPr>
                            <w:rPr>
                              <w:rFonts w:ascii="Cambria Math" w:hAnsi="Cambria Math"/>
                            </w:rPr>
                            <m:t>cos</m:t>
                          </m:r>
                        </m:fName>
                        <m:e>
                          <m:d>
                            <m:dPr>
                              <m:ctrlPr>
                                <w:rPr>
                                  <w:rFonts w:ascii="Cambria Math" w:hAnsi="Cambria Math"/>
                                  <w:b w:val="0"/>
                                  <w:i/>
                                </w:rPr>
                              </m:ctrlPr>
                            </m:dPr>
                            <m:e>
                              <m:r>
                                <w:rPr>
                                  <w:rFonts w:ascii="Cambria Math" w:hAnsi="Cambria Math"/>
                                </w:rPr>
                                <m:t>θ-φ</m:t>
                              </m:r>
                            </m:e>
                          </m:d>
                        </m:e>
                      </m:func>
                      <m:r>
                        <w:rPr>
                          <w:rFonts w:ascii="Cambria Math" w:hAnsi="Cambria Math"/>
                        </w:rPr>
                        <m:t>-</m:t>
                      </m:r>
                      <m:r>
                        <m:rPr>
                          <m:sty m:val="p"/>
                        </m:rPr>
                        <w:rPr>
                          <w:rFonts w:ascii="Cambria Math" w:hAnsi="Cambria Math"/>
                        </w:rPr>
                        <m:t>cos⁡</m:t>
                      </m:r>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t+θ+φ)</m:t>
                      </m:r>
                    </m:e>
                  </m:d>
                </m:e>
              </m:d>
            </m:e>
            <m:sub>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sub>
          </m:sSub>
          <m:r>
            <w:rPr>
              <w:rFonts w:ascii="Cambria Math" w:hAnsi="Cambria Math"/>
            </w:rPr>
            <m:t>=</m:t>
          </m:r>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d>
                <m:dPr>
                  <m:begChr m:val="|"/>
                  <m:endChr m:val="|"/>
                  <m:ctrlPr>
                    <w:rPr>
                      <w:rFonts w:ascii="Cambria Math" w:hAnsi="Cambria Math"/>
                      <w:b w:val="0"/>
                      <w:i/>
                    </w:rPr>
                  </m:ctrlPr>
                </m:dPr>
                <m:e>
                  <m:r>
                    <w:rPr>
                      <w:rFonts w:ascii="Cambria Math" w:hAnsi="Cambria Math"/>
                    </w:rPr>
                    <m:t>H(0)</m:t>
                  </m:r>
                </m:e>
              </m:d>
            </m:num>
            <m:den>
              <m:r>
                <w:rPr>
                  <w:rFonts w:ascii="Cambria Math" w:hAnsi="Cambria Math"/>
                </w:rPr>
                <m:t>2</m:t>
              </m:r>
            </m:den>
          </m:f>
          <m:r>
            <w:rPr>
              <w:rFonts w:ascii="Cambria Math" w:hAnsi="Cambria Math"/>
            </w:rPr>
            <m:t xml:space="preserve"> </m:t>
          </m:r>
          <m:func>
            <m:funcPr>
              <m:ctrlPr>
                <w:rPr>
                  <w:rFonts w:ascii="Cambria Math" w:hAnsi="Cambria Math"/>
                  <w:b w:val="0"/>
                </w:rPr>
              </m:ctrlPr>
            </m:funcPr>
            <m:fName>
              <m:r>
                <m:rPr>
                  <m:sty m:val="p"/>
                </m:rPr>
                <w:rPr>
                  <w:rFonts w:ascii="Cambria Math" w:hAnsi="Cambria Math"/>
                </w:rPr>
                <m:t xml:space="preserve">cos </m:t>
              </m:r>
            </m:fName>
            <m:e>
              <m:d>
                <m:dPr>
                  <m:ctrlPr>
                    <w:rPr>
                      <w:rFonts w:ascii="Cambria Math" w:hAnsi="Cambria Math"/>
                      <w:b w:val="0"/>
                      <w:i/>
                    </w:rPr>
                  </m:ctrlPr>
                </m:dPr>
                <m:e>
                  <m:r>
                    <w:rPr>
                      <w:rFonts w:ascii="Cambria Math" w:hAnsi="Cambria Math"/>
                    </w:rPr>
                    <m:t>θ-φ</m:t>
                  </m:r>
                </m:e>
              </m:d>
            </m:e>
          </m:func>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7</m:t>
          </m:r>
          <m:r>
            <w:rPr>
              <w:rFonts w:ascii="Cambria Math" w:hAnsi="Cambria Math"/>
              <w:b w:val="0"/>
              <w:i/>
            </w:rPr>
            <w:fldChar w:fldCharType="end"/>
          </m:r>
          <m:r>
            <w:rPr>
              <w:rFonts w:ascii="Cambria Math" w:hAnsi="Cambria Math"/>
            </w:rPr>
            <m:t>)</m:t>
          </m:r>
        </m:oMath>
      </m:oMathPara>
    </w:p>
    <w:p w14:paraId="1CBC30F7" w14:textId="77777777" w:rsidR="00301DD2" w:rsidRDefault="00301DD2" w:rsidP="00301DD2">
      <w:pPr>
        <w:spacing w:after="0"/>
        <w:jc w:val="left"/>
      </w:pPr>
    </w:p>
    <w:p w14:paraId="7AAF2E05" w14:textId="3D660C2C" w:rsidR="00301DD2" w:rsidRPr="007F4488" w:rsidRDefault="007F4488" w:rsidP="00301DD2">
      <w:pPr>
        <w:pStyle w:val="Caption"/>
        <w:rPr>
          <w:b w:val="0"/>
        </w:rPr>
      </w:pPr>
      <m:oMathPara>
        <m:oMathParaPr>
          <m:jc m:val="right"/>
        </m:oMathParaPr>
        <m:oMath>
          <m:r>
            <w:rPr>
              <w:rFonts w:ascii="Cambria Math" w:hAnsi="Cambria Math"/>
            </w:rPr>
            <w:lastRenderedPageBreak/>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num>
                    <m:den>
                      <m:r>
                        <w:rPr>
                          <w:rFonts w:ascii="Cambria Math" w:hAnsi="Cambria Math"/>
                        </w:rPr>
                        <m:t>2</m:t>
                      </m:r>
                    </m:den>
                  </m:f>
                  <m:d>
                    <m:dPr>
                      <m:begChr m:val="["/>
                      <m:endChr m:val="]"/>
                      <m:ctrlPr>
                        <w:rPr>
                          <w:rFonts w:ascii="Cambria Math" w:hAnsi="Cambria Math"/>
                          <w:b w:val="0"/>
                          <w:i/>
                        </w:rPr>
                      </m:ctrlPr>
                    </m:dPr>
                    <m:e>
                      <m:r>
                        <m:rPr>
                          <m:sty m:val="p"/>
                        </m:rPr>
                        <w:rPr>
                          <w:rFonts w:ascii="Cambria Math" w:hAnsi="Cambria Math"/>
                        </w:rPr>
                        <m:t>sin</m:t>
                      </m:r>
                      <m:d>
                        <m:dPr>
                          <m:ctrlPr>
                            <w:rPr>
                              <w:rFonts w:ascii="Cambria Math" w:hAnsi="Cambria Math"/>
                              <w:b w:val="0"/>
                              <w:i/>
                            </w:rPr>
                          </m:ctrlPr>
                        </m:dPr>
                        <m:e>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r>
                            <w:rPr>
                              <w:rFonts w:ascii="Cambria Math" w:hAnsi="Cambria Math"/>
                            </w:rPr>
                            <m:t>t+θ+φ</m:t>
                          </m:r>
                        </m:e>
                      </m:d>
                      <m:r>
                        <w:rPr>
                          <w:rFonts w:ascii="Cambria Math" w:hAnsi="Cambria Math"/>
                        </w:rPr>
                        <m:t>+</m:t>
                      </m:r>
                      <m:r>
                        <m:rPr>
                          <m:sty m:val="p"/>
                        </m:rPr>
                        <w:rPr>
                          <w:rFonts w:ascii="Cambria Math" w:hAnsi="Cambria Math"/>
                        </w:rPr>
                        <m:t>sin⁡</m:t>
                      </m:r>
                      <m:r>
                        <w:rPr>
                          <w:rFonts w:ascii="Cambria Math" w:hAnsi="Cambria Math"/>
                        </w:rPr>
                        <m:t>(θ-φ)</m:t>
                      </m:r>
                    </m:e>
                  </m:d>
                </m:e>
              </m:d>
            </m:e>
            <m:sub>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c</m:t>
                  </m:r>
                </m:sub>
              </m:sSub>
            </m:sub>
          </m:sSub>
          <m:r>
            <w:rPr>
              <w:rFonts w:ascii="Cambria Math" w:hAnsi="Cambria Math"/>
            </w:rPr>
            <m:t>=</m:t>
          </m:r>
          <m:f>
            <m:fPr>
              <m:ctrlPr>
                <w:rPr>
                  <w:rFonts w:ascii="Cambria Math" w:hAnsi="Cambria Math"/>
                  <w:b w:val="0"/>
                  <w:i/>
                </w:rPr>
              </m:ctrlPr>
            </m:fPr>
            <m:num>
              <m:r>
                <w:rPr>
                  <w:rFonts w:ascii="Cambria Math" w:hAnsi="Cambria Math"/>
                </w:rPr>
                <m:t>m</m:t>
              </m:r>
              <m:d>
                <m:dPr>
                  <m:ctrlPr>
                    <w:rPr>
                      <w:rFonts w:ascii="Cambria Math" w:hAnsi="Cambria Math"/>
                      <w:b w:val="0"/>
                      <w:i/>
                    </w:rPr>
                  </m:ctrlPr>
                </m:dPr>
                <m:e>
                  <m:r>
                    <w:rPr>
                      <w:rFonts w:ascii="Cambria Math" w:hAnsi="Cambria Math"/>
                    </w:rPr>
                    <m:t>t</m:t>
                  </m:r>
                </m:e>
              </m:d>
              <m:r>
                <w:rPr>
                  <w:rFonts w:ascii="Cambria Math" w:hAnsi="Cambria Math"/>
                </w:rPr>
                <m:t>AB</m:t>
              </m:r>
              <m:d>
                <m:dPr>
                  <m:begChr m:val="|"/>
                  <m:endChr m:val="|"/>
                  <m:ctrlPr>
                    <w:rPr>
                      <w:rFonts w:ascii="Cambria Math" w:hAnsi="Cambria Math"/>
                      <w:b w:val="0"/>
                      <w:i/>
                    </w:rPr>
                  </m:ctrlPr>
                </m:dPr>
                <m:e>
                  <m:r>
                    <w:rPr>
                      <w:rFonts w:ascii="Cambria Math" w:hAnsi="Cambria Math"/>
                    </w:rPr>
                    <m:t>H(0)</m:t>
                  </m:r>
                </m:e>
              </m:d>
            </m:num>
            <m:den>
              <m:r>
                <w:rPr>
                  <w:rFonts w:ascii="Cambria Math" w:hAnsi="Cambria Math"/>
                </w:rPr>
                <m:t>2</m:t>
              </m:r>
            </m:den>
          </m:f>
          <m:r>
            <w:rPr>
              <w:rFonts w:ascii="Cambria Math" w:hAnsi="Cambria Math"/>
            </w:rPr>
            <m:t xml:space="preserve"> </m:t>
          </m:r>
          <m:func>
            <m:funcPr>
              <m:ctrlPr>
                <w:rPr>
                  <w:rFonts w:ascii="Cambria Math" w:hAnsi="Cambria Math"/>
                  <w:b w:val="0"/>
                </w:rPr>
              </m:ctrlPr>
            </m:funcPr>
            <m:fName>
              <m:r>
                <m:rPr>
                  <m:sty m:val="p"/>
                </m:rPr>
                <w:rPr>
                  <w:rFonts w:ascii="Cambria Math" w:hAnsi="Cambria Math"/>
                </w:rPr>
                <m:t xml:space="preserve">sin </m:t>
              </m:r>
            </m:fName>
            <m:e>
              <m:d>
                <m:dPr>
                  <m:ctrlPr>
                    <w:rPr>
                      <w:rFonts w:ascii="Cambria Math" w:hAnsi="Cambria Math"/>
                      <w:b w:val="0"/>
                      <w:i/>
                    </w:rPr>
                  </m:ctrlPr>
                </m:dPr>
                <m:e>
                  <m:r>
                    <w:rPr>
                      <w:rFonts w:ascii="Cambria Math" w:hAnsi="Cambria Math"/>
                    </w:rPr>
                    <m:t>θ-φ</m:t>
                  </m:r>
                </m:e>
              </m:d>
            </m:e>
          </m:func>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8</m:t>
          </m:r>
          <m:r>
            <w:rPr>
              <w:rFonts w:ascii="Cambria Math" w:hAnsi="Cambria Math"/>
              <w:b w:val="0"/>
              <w:i/>
            </w:rPr>
            <w:fldChar w:fldCharType="end"/>
          </m:r>
          <m: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4EC3A975" w:rsidR="00301DD2" w:rsidRPr="007F4488" w:rsidRDefault="007F4488" w:rsidP="00301DD2">
      <w:pPr>
        <w:pStyle w:val="Caption"/>
        <w:rPr>
          <w:b w:val="0"/>
        </w:rPr>
      </w:pPr>
      <m:oMathPara>
        <m:oMathParaPr>
          <m:jc m:val="right"/>
        </m:oMathParaPr>
        <m:oMath>
          <m:r>
            <w:rPr>
              <w:rFonts w:ascii="Cambria Math" w:hAnsi="Cambria Math"/>
            </w:rPr>
            <m:t>e</m:t>
          </m:r>
          <m:d>
            <m:dPr>
              <m:ctrlPr>
                <w:rPr>
                  <w:rFonts w:ascii="Cambria Math" w:hAnsi="Cambria Math"/>
                  <w:b w:val="0"/>
                </w:rPr>
              </m:ctrlPr>
            </m:dPr>
            <m:e>
              <m:r>
                <w:rPr>
                  <w:rFonts w:ascii="Cambria Math" w:hAnsi="Cambria Math"/>
                </w:rPr>
                <m:t>t</m:t>
              </m:r>
            </m:e>
          </m:d>
          <m:r>
            <m:rPr>
              <m:sty m:val="p"/>
            </m:rPr>
            <w:rPr>
              <w:rFonts w:ascii="Cambria Math" w:hAnsi="Cambria Math"/>
            </w:rPr>
            <m:t>=</m:t>
          </m:r>
          <m:sSub>
            <m:sSubPr>
              <m:ctrlPr>
                <w:rPr>
                  <w:rFonts w:ascii="Cambria Math" w:hAnsi="Cambria Math"/>
                  <w:b w:val="0"/>
                </w:rPr>
              </m:ctrlPr>
            </m:sSubPr>
            <m:e>
              <m:r>
                <w:rPr>
                  <w:rFonts w:ascii="Cambria Math" w:hAnsi="Cambria Math"/>
                </w:rPr>
                <m:t>K</m:t>
              </m:r>
            </m:e>
            <m:sub>
              <m:r>
                <w:rPr>
                  <w:rFonts w:ascii="Cambria Math" w:hAnsi="Cambria Math"/>
                </w:rPr>
                <m:t>o</m:t>
              </m:r>
            </m:sub>
          </m:sSub>
          <m:r>
            <w:rPr>
              <w:rFonts w:ascii="Cambria Math" w:hAnsi="Cambria Math"/>
            </w:rPr>
            <m:t>m</m:t>
          </m:r>
          <m:d>
            <m:dPr>
              <m:ctrlPr>
                <w:rPr>
                  <w:rFonts w:ascii="Cambria Math" w:hAnsi="Cambria Math"/>
                  <w:b w:val="0"/>
                  <w:i/>
                </w:rPr>
              </m:ctrlPr>
            </m:dPr>
            <m:e>
              <m:r>
                <w:rPr>
                  <w:rFonts w:ascii="Cambria Math" w:hAnsi="Cambria Math"/>
                </w:rPr>
                <m:t>t</m:t>
              </m:r>
            </m:e>
          </m:d>
          <m:func>
            <m:funcPr>
              <m:ctrlPr>
                <w:rPr>
                  <w:rFonts w:ascii="Cambria Math" w:hAnsi="Cambria Math"/>
                  <w:b w:val="0"/>
                  <w:i/>
                </w:rPr>
              </m:ctrlPr>
            </m:funcPr>
            <m:fName>
              <m:r>
                <m:rPr>
                  <m:sty m:val="p"/>
                </m:rPr>
                <w:rPr>
                  <w:rFonts w:ascii="Cambria Math" w:hAnsi="Cambria Math"/>
                </w:rPr>
                <m:t>sin</m:t>
              </m:r>
            </m:fName>
            <m:e>
              <m:d>
                <m:dPr>
                  <m:begChr m:val="["/>
                  <m:endChr m:val="]"/>
                  <m:ctrlPr>
                    <w:rPr>
                      <w:rFonts w:ascii="Cambria Math" w:hAnsi="Cambria Math"/>
                      <w:b w:val="0"/>
                      <w:i/>
                    </w:rPr>
                  </m:ctrlPr>
                </m:dPr>
                <m:e>
                  <m:r>
                    <w:rPr>
                      <w:rFonts w:ascii="Cambria Math" w:hAnsi="Cambria Math"/>
                    </w:rPr>
                    <m:t>2</m:t>
                  </m:r>
                  <m:d>
                    <m:dPr>
                      <m:ctrlPr>
                        <w:rPr>
                          <w:rFonts w:ascii="Cambria Math" w:hAnsi="Cambria Math"/>
                          <w:b w:val="0"/>
                          <w:i/>
                        </w:rPr>
                      </m:ctrlPr>
                    </m:dPr>
                    <m:e>
                      <m:r>
                        <w:rPr>
                          <w:rFonts w:ascii="Cambria Math" w:hAnsi="Cambria Math"/>
                        </w:rPr>
                        <m:t>θ-φ</m:t>
                      </m:r>
                    </m:e>
                  </m:d>
                </m:e>
              </m:d>
            </m:e>
          </m:func>
          <m:r>
            <w:rPr>
              <w:rFonts w:ascii="Cambria Math" w:hAnsi="Cambria Math"/>
            </w:rPr>
            <m:t xml:space="preserve"> ,  </m:t>
          </m:r>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9</m:t>
          </m:r>
          <m:r>
            <w:rPr>
              <w:rFonts w:ascii="Cambria Math" w:hAnsi="Cambria Math"/>
              <w:b w:val="0"/>
              <w:i/>
            </w:rPr>
            <w:fldChar w:fldCharType="end"/>
          </m:r>
          <m:r>
            <w:rPr>
              <w:rFonts w:ascii="Cambria Math" w:hAnsi="Cambria Math"/>
            </w:rPr>
            <m:t>)</m:t>
          </m:r>
        </m:oMath>
      </m:oMathPara>
    </w:p>
    <w:p w14:paraId="69E4FAA1" w14:textId="77777777" w:rsidR="006165EC" w:rsidRPr="006165EC" w:rsidRDefault="006165EC" w:rsidP="006165EC"/>
    <w:p w14:paraId="1BC19263" w14:textId="4348BE47" w:rsidR="006165EC" w:rsidRPr="007F4488" w:rsidRDefault="007F4488" w:rsidP="006165EC">
      <w:pPr>
        <w:pStyle w:val="Caption"/>
        <w:rPr>
          <w:b w:val="0"/>
        </w:rPr>
      </w:pPr>
      <m:oMathPara>
        <m:oMathParaPr>
          <m:jc m:val="right"/>
        </m:oMathParaPr>
        <m:oMath>
          <m:r>
            <w:rPr>
              <w:rFonts w:ascii="Cambria Math" w:hAnsi="Cambria Math"/>
            </w:rPr>
            <m:t xml:space="preserve">,                    </m:t>
          </m:r>
          <m:sSub>
            <m:sSubPr>
              <m:ctrlPr>
                <w:rPr>
                  <w:rFonts w:ascii="Cambria Math" w:hAnsi="Cambria Math"/>
                  <w:b w:val="0"/>
                  <w:i/>
                </w:rPr>
              </m:ctrlPr>
            </m:sSubPr>
            <m:e>
              <m:r>
                <w:rPr>
                  <w:rFonts w:ascii="Cambria Math" w:hAnsi="Cambria Math"/>
                </w:rPr>
                <m:t>K</m:t>
              </m:r>
            </m:e>
            <m:sub>
              <m:r>
                <w:rPr>
                  <w:rFonts w:ascii="Cambria Math" w:hAnsi="Cambria Math"/>
                </w:rPr>
                <m:t>o</m:t>
              </m:r>
            </m:sub>
          </m:sSub>
          <m:r>
            <w:rPr>
              <w:rFonts w:ascii="Cambria Math" w:hAnsi="Cambria Math"/>
            </w:rPr>
            <m:t>=</m:t>
          </m:r>
          <m:f>
            <m:fPr>
              <m:ctrlPr>
                <w:rPr>
                  <w:rFonts w:ascii="Cambria Math" w:hAnsi="Cambria Math"/>
                  <w:b w:val="0"/>
                </w:rPr>
              </m:ctrlPr>
            </m:fPr>
            <m:num>
              <m:sSup>
                <m:sSupPr>
                  <m:ctrlPr>
                    <w:rPr>
                      <w:rFonts w:ascii="Cambria Math" w:hAnsi="Cambria Math"/>
                      <w:b w:val="0"/>
                      <w:i/>
                    </w:rPr>
                  </m:ctrlPr>
                </m:sSupPr>
                <m:e>
                  <m:d>
                    <m:dPr>
                      <m:ctrlPr>
                        <w:rPr>
                          <w:rFonts w:ascii="Cambria Math" w:hAnsi="Cambria Math"/>
                          <w:b w:val="0"/>
                          <w:i/>
                        </w:rPr>
                      </m:ctrlPr>
                    </m:dPr>
                    <m:e>
                      <m:r>
                        <w:rPr>
                          <w:rFonts w:ascii="Cambria Math" w:hAnsi="Cambria Math"/>
                        </w:rPr>
                        <m:t>AB</m:t>
                      </m:r>
                    </m:e>
                  </m:d>
                </m:e>
                <m:sup>
                  <m: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w:rPr>
                          <w:rFonts w:ascii="Cambria Math" w:hAnsi="Cambria Math"/>
                        </w:rPr>
                        <m:t>H(0)</m:t>
                      </m:r>
                    </m:e>
                  </m:d>
                </m:e>
                <m:sup>
                  <m:r>
                    <w:rPr>
                      <w:rFonts w:ascii="Cambria Math" w:hAnsi="Cambria Math"/>
                      <w:sz w:val="22"/>
                    </w:rPr>
                    <m:t>2</m:t>
                  </m:r>
                </m:sup>
              </m:sSup>
            </m:num>
            <m:den>
              <m:r>
                <m:rPr>
                  <m:sty m:val="p"/>
                </m:rPr>
                <w:rPr>
                  <w:rFonts w:ascii="Cambria Math" w:hAnsi="Cambria Math"/>
                </w:rPr>
                <m:t>4</m:t>
              </m:r>
            </m:den>
          </m:f>
          <m:r>
            <w:rPr>
              <w:rFonts w:ascii="Cambria Math" w:hAnsi="Cambria Math"/>
            </w:rPr>
            <m:t xml:space="preserve"> </m:t>
          </m:r>
          <m:r>
            <w:rPr>
              <w:rFonts w:ascii="Cambria Math" w:hAnsi="Cambria Math"/>
            </w:rPr>
            <m:t>.</m:t>
          </m:r>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10</m:t>
          </m:r>
          <m:r>
            <w:rPr>
              <w:rFonts w:ascii="Cambria Math" w:hAnsi="Cambria Math"/>
              <w:b w:val="0"/>
              <w:i/>
            </w:rPr>
            <w:fldChar w:fldCharType="end"/>
          </m:r>
          <m: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60CBF7C8" w:rsidR="00301DD2" w:rsidRDefault="00301DD2" w:rsidP="00301DD2">
      <w:pPr>
        <w:spacing w:after="0"/>
      </w:pPr>
      <w:r>
        <w:t>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w:t>
      </w:r>
      <w:r w:rsidR="007F4488">
        <w:t>op in terms of phase.  Figure 14</w:t>
      </w:r>
      <w:r>
        <w:t xml:space="preserve"> presents the Laplace </w:t>
      </w:r>
      <w:r w:rsidR="007F4488">
        <w:t xml:space="preserve">domain </w:t>
      </w:r>
      <w:r>
        <w:t xml:space="preserve">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15D1A18B" w:rsidR="00301DD2" w:rsidRPr="00DB14FC" w:rsidRDefault="00301DD2" w:rsidP="007F4488">
      <w:pPr>
        <w:pStyle w:val="Caption"/>
        <w:ind w:left="720" w:right="720"/>
        <w:rPr>
          <w:b w:val="0"/>
          <w:sz w:val="18"/>
        </w:rPr>
      </w:pPr>
      <w:r w:rsidRPr="00DB14FC">
        <w:rPr>
          <w:b w:val="0"/>
          <w:sz w:val="18"/>
        </w:rPr>
        <w:t xml:space="preserve">Figure </w:t>
      </w:r>
      <w:r w:rsidRPr="00DB14FC">
        <w:rPr>
          <w:b w:val="0"/>
          <w:sz w:val="18"/>
          <w:szCs w:val="22"/>
        </w:rPr>
        <w:fldChar w:fldCharType="begin"/>
      </w:r>
      <w:r w:rsidRPr="00DB14FC">
        <w:rPr>
          <w:b w:val="0"/>
          <w:sz w:val="18"/>
          <w:szCs w:val="22"/>
        </w:rPr>
        <w:instrText xml:space="preserve"> SEQ Figure \* ARABIC </w:instrText>
      </w:r>
      <w:r w:rsidRPr="00DB14FC">
        <w:rPr>
          <w:b w:val="0"/>
          <w:sz w:val="18"/>
          <w:szCs w:val="22"/>
        </w:rPr>
        <w:fldChar w:fldCharType="separate"/>
      </w:r>
      <w:r w:rsidR="00CD7ED3" w:rsidRPr="00DB14FC">
        <w:rPr>
          <w:b w:val="0"/>
          <w:noProof/>
          <w:sz w:val="18"/>
          <w:szCs w:val="22"/>
        </w:rPr>
        <w:t>14</w:t>
      </w:r>
      <w:r w:rsidRPr="00DB14FC">
        <w:rPr>
          <w:b w:val="0"/>
          <w:sz w:val="18"/>
          <w:szCs w:val="22"/>
        </w:rPr>
        <w:fldChar w:fldCharType="end"/>
      </w:r>
      <w:r w:rsidRPr="00DB14FC">
        <w:rPr>
          <w:b w:val="0"/>
          <w:sz w:val="18"/>
          <w:szCs w:val="22"/>
        </w:rPr>
        <w:t>.</w:t>
      </w:r>
      <w:r w:rsidRPr="00DB14FC">
        <w:rPr>
          <w:b w:val="0"/>
          <w:sz w:val="18"/>
        </w:rPr>
        <w:t xml:space="preserve">  Linearized Costas Loop in the Laplace domain.  Note that the </w:t>
      </w:r>
      <m:oMath>
        <m:r>
          <w:rPr>
            <w:rFonts w:ascii="Cambria Math" w:hAnsi="Cambria Math"/>
            <w:sz w:val="18"/>
          </w:rPr>
          <m:t>2</m:t>
        </m:r>
        <m:sSub>
          <m:sSubPr>
            <m:ctrlPr>
              <w:rPr>
                <w:rFonts w:ascii="Cambria Math" w:hAnsi="Cambria Math"/>
                <w:b w:val="0"/>
                <w:i/>
                <w:sz w:val="18"/>
                <w:szCs w:val="22"/>
              </w:rPr>
            </m:ctrlPr>
          </m:sSubPr>
          <m:e>
            <m:r>
              <w:rPr>
                <w:rFonts w:ascii="Cambria Math" w:hAnsi="Cambria Math"/>
                <w:sz w:val="18"/>
              </w:rPr>
              <m:t>f</m:t>
            </m:r>
          </m:e>
          <m:sub>
            <m:r>
              <w:rPr>
                <w:rFonts w:ascii="Cambria Math" w:hAnsi="Cambria Math"/>
                <w:sz w:val="18"/>
              </w:rPr>
              <m:t>c</m:t>
            </m:r>
          </m:sub>
        </m:sSub>
      </m:oMath>
      <w:r w:rsidRPr="00DB14FC">
        <w:rPr>
          <w:b w:val="0"/>
          <w:sz w:val="18"/>
        </w:rPr>
        <w:t xml:space="preserve"> filter is omitted in the linearized Laplace model because it is assumed that the double frequency component was filtered leaving only the phase error</w:t>
      </w:r>
      <w:r w:rsidR="007F4488" w:rsidRPr="00DB14FC">
        <w:rPr>
          <w:b w:val="0"/>
          <w:sz w:val="18"/>
        </w:rPr>
        <w:t>.</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w:t>
      </w:r>
      <w:r w:rsidR="00BC667E" w:rsidRPr="00DB14FC">
        <w:rPr>
          <w:highlight w:val="yellow"/>
        </w:rPr>
        <w:t>(DDS datasheet citation)</w:t>
      </w:r>
      <w:r w:rsidR="00BC667E">
        <w:t xml:space="preserve">.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35907B90" w:rsidR="00BC667E" w:rsidRPr="00B132FD" w:rsidRDefault="00001586" w:rsidP="008F5300">
      <w:pPr>
        <w:pStyle w:val="Caption"/>
        <w:rPr>
          <w:b w:val="0"/>
        </w:rPr>
      </w:pPr>
      <m:oMathPara>
        <m:oMathParaPr>
          <m:jc m:val="right"/>
        </m:oMathParaPr>
        <m:oMath>
          <m:sSub>
            <m:sSubPr>
              <m:ctrlPr>
                <w:rPr>
                  <w:rFonts w:ascii="Cambria Math" w:hAnsi="Cambria Math"/>
                  <w:b w:val="0"/>
                  <w:bCs w:val="0"/>
                  <w:i/>
                </w:rPr>
              </m:ctrlPr>
            </m:sSubPr>
            <m:e>
              <m:r>
                <w:rPr>
                  <w:rFonts w:ascii="Cambria Math" w:hAnsi="Cambria Math"/>
                </w:rPr>
                <m:t>K</m:t>
              </m:r>
            </m:e>
            <m:sub>
              <m:r>
                <w:rPr>
                  <w:rFonts w:ascii="Cambria Math" w:hAnsi="Cambria Math"/>
                </w:rPr>
                <m:t>v</m:t>
              </m:r>
            </m:sub>
          </m:sSub>
          <m:r>
            <w:rPr>
              <w:rFonts w:ascii="Cambria Math" w:hAnsi="Cambria Math"/>
            </w:rPr>
            <m:t>=</m:t>
          </m:r>
          <m:f>
            <m:fPr>
              <m:ctrlPr>
                <w:rPr>
                  <w:rFonts w:ascii="Cambria Math" w:hAnsi="Cambria Math"/>
                  <w:b w:val="0"/>
                  <w:bCs w:val="0"/>
                  <w:i/>
                </w:rPr>
              </m:ctrlPr>
            </m:fPr>
            <m:num>
              <m:sSup>
                <m:sSupPr>
                  <m:ctrlPr>
                    <w:rPr>
                      <w:rFonts w:ascii="Cambria Math" w:hAnsi="Cambria Math"/>
                      <w:b w:val="0"/>
                      <w:bCs w:val="0"/>
                      <w:i/>
                    </w:rPr>
                  </m:ctrlPr>
                </m:sSupPr>
                <m:e>
                  <m:r>
                    <w:rPr>
                      <w:rFonts w:ascii="Cambria Math" w:hAnsi="Cambria Math"/>
                    </w:rPr>
                    <m:t>2</m:t>
                  </m:r>
                </m:e>
                <m:sup>
                  <m:sSub>
                    <m:sSubPr>
                      <m:ctrlPr>
                        <w:rPr>
                          <w:rFonts w:ascii="Cambria Math" w:hAnsi="Cambria Math"/>
                          <w:b w:val="0"/>
                          <w:bCs w:val="0"/>
                          <w:i/>
                        </w:rPr>
                      </m:ctrlPr>
                    </m:sSubPr>
                    <m:e>
                      <m:r>
                        <w:rPr>
                          <w:rFonts w:ascii="Cambria Math" w:hAnsi="Cambria Math"/>
                        </w:rPr>
                        <m:t>B</m:t>
                      </m:r>
                    </m:e>
                    <m:sub>
                      <m:r>
                        <w:rPr>
                          <w:rFonts w:ascii="Cambria Math" w:hAnsi="Cambria Math"/>
                        </w:rPr>
                        <m:t>θ</m:t>
                      </m:r>
                    </m:sub>
                  </m:sSub>
                </m:sup>
              </m:sSup>
              <m:r>
                <w:rPr>
                  <w:rFonts w:ascii="Cambria Math" w:hAnsi="Cambria Math"/>
                </w:rPr>
                <m:t>∙</m:t>
              </m:r>
              <m:sSub>
                <m:sSubPr>
                  <m:ctrlPr>
                    <w:rPr>
                      <w:rFonts w:ascii="Cambria Math" w:hAnsi="Cambria Math"/>
                      <w:b w:val="0"/>
                      <w:bCs w:val="0"/>
                      <w:i/>
                    </w:rPr>
                  </m:ctrlPr>
                </m:sSubPr>
                <m:e>
                  <m:r>
                    <w:rPr>
                      <w:rFonts w:ascii="Cambria Math" w:hAnsi="Cambria Math"/>
                    </w:rPr>
                    <m:t>f</m:t>
                  </m:r>
                </m:e>
                <m:sub>
                  <m:r>
                    <w:rPr>
                      <w:rFonts w:ascii="Cambria Math" w:hAnsi="Cambria Math"/>
                    </w:rPr>
                    <m:t>o</m:t>
                  </m:r>
                </m:sub>
              </m:sSub>
            </m:num>
            <m:den>
              <m:sSub>
                <m:sSubPr>
                  <m:ctrlPr>
                    <w:rPr>
                      <w:rFonts w:ascii="Cambria Math" w:hAnsi="Cambria Math"/>
                      <w:b w:val="0"/>
                      <w:bCs w:val="0"/>
                      <w:i/>
                    </w:rPr>
                  </m:ctrlPr>
                </m:sSubPr>
                <m:e>
                  <m:r>
                    <w:rPr>
                      <w:rFonts w:ascii="Cambria Math" w:hAnsi="Cambria Math"/>
                    </w:rPr>
                    <m:t>f</m:t>
                  </m:r>
                </m:e>
                <m:sub>
                  <m:r>
                    <w:rPr>
                      <w:rFonts w:ascii="Cambria Math" w:hAnsi="Cambria Math"/>
                    </w:rPr>
                    <m:t>s</m:t>
                  </m:r>
                </m:sub>
              </m:sSub>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11</m:t>
          </m:r>
          <m:r>
            <w:rPr>
              <w:rFonts w:ascii="Cambria Math" w:hAnsi="Cambria Math"/>
              <w:b w:val="0"/>
              <w:i/>
            </w:rPr>
            <w:fldChar w:fldCharType="end"/>
          </m:r>
          <m:r>
            <w:rPr>
              <w:rFonts w:ascii="Cambria Math" w:hAnsi="Cambria Math"/>
            </w:rPr>
            <m:t>)</m:t>
          </m:r>
        </m:oMath>
      </m:oMathPara>
    </w:p>
    <w:p w14:paraId="47E966D1" w14:textId="77777777" w:rsidR="00BC667E" w:rsidRDefault="00BC667E" w:rsidP="00301DD2"/>
    <w:p w14:paraId="55D6AA07" w14:textId="79267EB9" w:rsidR="00301DD2" w:rsidRDefault="00301DD2" w:rsidP="00301DD2">
      <w:pPr>
        <w:rPr>
          <w:szCs w:val="22"/>
        </w:rPr>
      </w:pPr>
      <w:r>
        <w:t>T</w:t>
      </w:r>
      <w:r>
        <w:rPr>
          <w:szCs w:val="22"/>
        </w:rPr>
        <w:t>he closed loop transfer function of the Costas Loop in Fi</w:t>
      </w:r>
      <w:r w:rsidR="00B132FD">
        <w:rPr>
          <w:szCs w:val="22"/>
        </w:rPr>
        <w:t>gure 14</w:t>
      </w:r>
      <w:r>
        <w:rPr>
          <w:szCs w:val="22"/>
        </w:rPr>
        <w:t xml:space="preserve"> is </w:t>
      </w:r>
      <w:r w:rsidR="008F5300">
        <w:rPr>
          <w:szCs w:val="22"/>
        </w:rPr>
        <w:t>then</w:t>
      </w:r>
      <w:r>
        <w:rPr>
          <w:szCs w:val="22"/>
        </w:rPr>
        <w:t xml:space="preserve"> given by,</w:t>
      </w:r>
    </w:p>
    <w:p w14:paraId="2745C54E" w14:textId="77777777" w:rsidR="00301DD2" w:rsidRPr="008158DA" w:rsidRDefault="00301DD2" w:rsidP="00301DD2"/>
    <w:p w14:paraId="3AAF175B" w14:textId="5C414C93" w:rsidR="00301DD2" w:rsidRPr="00B132FD" w:rsidRDefault="00B132FD" w:rsidP="00301DD2">
      <w:pPr>
        <w:pStyle w:val="Caption"/>
        <w:rPr>
          <w:b w:val="0"/>
        </w:rPr>
      </w:pPr>
      <m:oMathPara>
        <m:oMathParaPr>
          <m:jc m:val="right"/>
        </m:oMathParaPr>
        <m:oMath>
          <m:r>
            <w:rPr>
              <w:rFonts w:ascii="Cambria Math" w:hAnsi="Cambria Math"/>
            </w:rPr>
            <m:t>H</m:t>
          </m:r>
          <m:d>
            <m:dPr>
              <m:ctrlPr>
                <w:rPr>
                  <w:rFonts w:ascii="Cambria Math" w:hAnsi="Cambria Math"/>
                  <w:b w:val="0"/>
                  <w:i/>
                </w:rPr>
              </m:ctrlPr>
            </m:dPr>
            <m:e>
              <m:r>
                <w:rPr>
                  <w:rFonts w:ascii="Cambria Math" w:hAnsi="Cambria Math"/>
                </w:rPr>
                <m:t>s</m:t>
              </m:r>
            </m:e>
          </m:d>
          <m:r>
            <w:rPr>
              <w:rFonts w:ascii="Cambria Math" w:hAnsi="Cambria Math"/>
            </w:rPr>
            <m:t>=</m:t>
          </m:r>
          <m:f>
            <m:fPr>
              <m:ctrlPr>
                <w:rPr>
                  <w:rFonts w:ascii="Cambria Math" w:hAnsi="Cambria Math"/>
                  <w:b w:val="0"/>
                  <w:i/>
                </w:rPr>
              </m:ctrlPr>
            </m:fPr>
            <m:num>
              <m:r>
                <w:rPr>
                  <w:rFonts w:ascii="Cambria Math" w:hAnsi="Cambria Math"/>
                </w:rPr>
                <m:t>θ(s)</m:t>
              </m:r>
            </m:num>
            <m:den>
              <m:r>
                <w:rPr>
                  <w:rFonts w:ascii="Cambria Math" w:hAnsi="Cambria Math"/>
                </w:rPr>
                <m:t>φ(s)</m:t>
              </m:r>
            </m:den>
          </m:f>
          <m: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m:t>
              </m:r>
              <m:d>
                <m:dPr>
                  <m:ctrlPr>
                    <w:rPr>
                      <w:rFonts w:ascii="Cambria Math" w:hAnsi="Cambria Math"/>
                      <w:b w:val="0"/>
                      <w:i/>
                    </w:rPr>
                  </m:ctrlPr>
                </m:dPr>
                <m:e>
                  <m:r>
                    <w:rPr>
                      <w:rFonts w:ascii="Cambria Math" w:hAnsi="Cambria Math"/>
                    </w:rPr>
                    <m:t>s</m:t>
                  </m:r>
                </m:e>
              </m:d>
            </m:num>
            <m:den>
              <m:r>
                <w:rPr>
                  <w:rFonts w:ascii="Cambria Math" w:hAnsi="Cambria Math"/>
                </w:rPr>
                <m:t>s+</m:t>
              </m:r>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m:t>
              </m:r>
              <m:d>
                <m:dPr>
                  <m:ctrlPr>
                    <w:rPr>
                      <w:rFonts w:ascii="Cambria Math" w:hAnsi="Cambria Math"/>
                      <w:b w:val="0"/>
                      <w:i/>
                    </w:rPr>
                  </m:ctrlPr>
                </m:dPr>
                <m:e>
                  <m:r>
                    <w:rPr>
                      <w:rFonts w:ascii="Cambria Math" w:hAnsi="Cambria Math"/>
                    </w:rPr>
                    <m:t>s</m:t>
                  </m:r>
                </m:e>
              </m:d>
            </m:den>
          </m:f>
          <m:r>
            <w:rPr>
              <w:rFonts w:ascii="Cambria Math" w:hAnsi="Cambria Math"/>
            </w:rPr>
            <m:t xml:space="preserve"> ,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12</m:t>
          </m:r>
          <m:r>
            <w:rPr>
              <w:rFonts w:ascii="Cambria Math" w:hAnsi="Cambria Math"/>
              <w:b w:val="0"/>
              <w:i/>
            </w:rPr>
            <w:fldChar w:fldCharType="end"/>
          </m:r>
          <m: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t>And the steady error transfer function is</w:t>
      </w:r>
      <w:r w:rsidR="008F5300">
        <w:rPr>
          <w:szCs w:val="22"/>
        </w:rPr>
        <w:t xml:space="preserve"> accordingly</w:t>
      </w:r>
      <w:r w:rsidR="00F245D8">
        <w:rPr>
          <w:szCs w:val="22"/>
        </w:rPr>
        <w:t>,</w:t>
      </w:r>
    </w:p>
    <w:p w14:paraId="5F4DB19E" w14:textId="7ABCF93F" w:rsidR="00301DD2" w:rsidRPr="00B132FD" w:rsidRDefault="00B132FD" w:rsidP="00301DD2">
      <w:pPr>
        <w:pStyle w:val="Caption"/>
        <w:rPr>
          <w:b w:val="0"/>
        </w:rPr>
      </w:pPr>
      <m:oMathPara>
        <m:oMathParaPr>
          <m:jc m:val="right"/>
        </m:oMathParaPr>
        <m:oMath>
          <m:r>
            <w:rPr>
              <w:rFonts w:ascii="Cambria Math" w:hAnsi="Cambria Math"/>
            </w:rPr>
            <m:t>φ</m:t>
          </m:r>
          <m:d>
            <m:dPr>
              <m:ctrlPr>
                <w:rPr>
                  <w:rFonts w:ascii="Cambria Math" w:hAnsi="Cambria Math"/>
                  <w:b w:val="0"/>
                  <w:i/>
                </w:rPr>
              </m:ctrlPr>
            </m:dPr>
            <m:e>
              <m:r>
                <w:rPr>
                  <w:rFonts w:ascii="Cambria Math" w:hAnsi="Cambria Math"/>
                </w:rPr>
                <m:t>s</m:t>
              </m:r>
            </m:e>
          </m:d>
          <m:r>
            <w:rPr>
              <w:rFonts w:ascii="Cambria Math" w:hAnsi="Cambria Math"/>
            </w:rPr>
            <m:t>=</m:t>
          </m:r>
          <m:f>
            <m:fPr>
              <m:ctrlPr>
                <w:rPr>
                  <w:rFonts w:ascii="Cambria Math" w:hAnsi="Cambria Math"/>
                  <w:b w:val="0"/>
                  <w:i/>
                </w:rPr>
              </m:ctrlPr>
            </m:fPr>
            <m:num>
              <m:r>
                <w:rPr>
                  <w:rFonts w:ascii="Cambria Math" w:hAnsi="Cambria Math"/>
                </w:rPr>
                <m:t>sθ</m:t>
              </m:r>
              <m:d>
                <m:dPr>
                  <m:ctrlPr>
                    <w:rPr>
                      <w:rFonts w:ascii="Cambria Math" w:hAnsi="Cambria Math"/>
                      <w:b w:val="0"/>
                      <w:i/>
                    </w:rPr>
                  </m:ctrlPr>
                </m:dPr>
                <m:e>
                  <m:r>
                    <w:rPr>
                      <w:rFonts w:ascii="Cambria Math" w:hAnsi="Cambria Math"/>
                    </w:rPr>
                    <m:t>s</m:t>
                  </m:r>
                </m:e>
              </m:d>
            </m:num>
            <m:den>
              <m:r>
                <w:rPr>
                  <w:rFonts w:ascii="Cambria Math" w:hAnsi="Cambria Math"/>
                </w:rPr>
                <m:t>s+</m:t>
              </m:r>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m:t>
              </m:r>
              <m:d>
                <m:dPr>
                  <m:ctrlPr>
                    <w:rPr>
                      <w:rFonts w:ascii="Cambria Math" w:hAnsi="Cambria Math"/>
                      <w:b w:val="0"/>
                      <w:i/>
                    </w:rPr>
                  </m:ctrlPr>
                </m:dPr>
                <m:e>
                  <m:r>
                    <w:rPr>
                      <w:rFonts w:ascii="Cambria Math" w:hAnsi="Cambria Math"/>
                    </w:rPr>
                    <m:t>s</m:t>
                  </m:r>
                </m:e>
              </m:d>
            </m:den>
          </m:f>
          <m:r>
            <w:rPr>
              <w:rFonts w:ascii="Cambria Math" w:hAnsi="Cambria Math"/>
            </w:rPr>
            <m:t xml:space="preserve">  .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13</m:t>
          </m:r>
          <m:r>
            <w:rPr>
              <w:rFonts w:ascii="Cambria Math" w:hAnsi="Cambria Math"/>
              <w:b w:val="0"/>
              <w:i/>
            </w:rPr>
            <w:fldChar w:fldCharType="end"/>
          </m:r>
          <m:r>
            <w:rPr>
              <w:rFonts w:ascii="Cambria Math" w:hAnsi="Cambria Math"/>
            </w:rPr>
            <m:t>)</m:t>
          </m:r>
        </m:oMath>
      </m:oMathPara>
    </w:p>
    <w:p w14:paraId="42A3D570" w14:textId="77777777" w:rsidR="00301DD2" w:rsidRPr="008158DA" w:rsidRDefault="00301DD2" w:rsidP="00301DD2"/>
    <w:p w14:paraId="223FF7C4" w14:textId="0ED0C596"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B132FD">
        <w:rPr>
          <w:szCs w:val="22"/>
        </w:rPr>
        <w:t>al value theorem to equation (13</w:t>
      </w:r>
      <w:r>
        <w:rPr>
          <w:szCs w:val="22"/>
        </w:rPr>
        <w:t xml:space="preserve">).  </w:t>
      </w:r>
    </w:p>
    <w:p w14:paraId="203C0C0A" w14:textId="2A4510E5" w:rsidR="00301DD2" w:rsidRPr="00B132FD" w:rsidRDefault="00B132FD" w:rsidP="00301DD2">
      <w:pPr>
        <w:pStyle w:val="Caption"/>
        <w:rPr>
          <w:b w:val="0"/>
        </w:rPr>
      </w:pPr>
      <m:oMathPara>
        <m:oMathParaPr>
          <m:jc m:val="right"/>
        </m:oMathParaPr>
        <m:oMath>
          <m:r>
            <m:rPr>
              <m:sty m:val="p"/>
            </m:rPr>
            <w:rPr>
              <w:rFonts w:ascii="Cambria Math" w:hAnsi="Cambria Math"/>
            </w:rPr>
            <m:t>Step Input:</m:t>
          </m:r>
          <m:r>
            <w:rPr>
              <w:rFonts w:ascii="Cambria Math" w:hAnsi="Cambria Math"/>
            </w:rPr>
            <m:t xml:space="preserve">                     φ</m:t>
          </m:r>
          <m:d>
            <m:dPr>
              <m:ctrlPr>
                <w:rPr>
                  <w:rFonts w:ascii="Cambria Math" w:hAnsi="Cambria Math"/>
                  <w:b w:val="0"/>
                  <w:i/>
                </w:rPr>
              </m:ctrlPr>
            </m:dPr>
            <m:e>
              <m:r>
                <w:rPr>
                  <w:rFonts w:ascii="Cambria Math" w:hAnsi="Cambria Math"/>
                </w:rPr>
                <m:t>∞</m:t>
              </m:r>
            </m:e>
          </m:d>
          <m: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w:rPr>
                          <w:rFonts w:ascii="Cambria Math" w:hAnsi="Cambria Math"/>
                        </w:rPr>
                        <m:t>s</m:t>
                      </m:r>
                    </m:e>
                    <m:sup>
                      <m: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w:rPr>
                              <w:rFonts w:ascii="Cambria Math" w:hAnsi="Cambria Math"/>
                            </w:rPr>
                            <m:t>1</m:t>
                          </m:r>
                        </m:num>
                        <m:den>
                          <m:r>
                            <w:rPr>
                              <w:rFonts w:ascii="Cambria Math" w:hAnsi="Cambria Math"/>
                            </w:rPr>
                            <m:t>s</m:t>
                          </m:r>
                        </m:den>
                      </m:f>
                    </m:e>
                  </m:d>
                </m:num>
                <m:den>
                  <m:r>
                    <w:rPr>
                      <w:rFonts w:ascii="Cambria Math" w:hAnsi="Cambria Math"/>
                    </w:rPr>
                    <m:t>s+</m:t>
                  </m:r>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L(s)</m:t>
                  </m:r>
                </m:den>
              </m:f>
              <m:r>
                <w:rPr>
                  <w:rFonts w:ascii="Cambria Math" w:hAnsi="Cambria Math"/>
                </w:rPr>
                <m:t xml:space="preserve">=       0 </m:t>
              </m:r>
            </m:e>
          </m:func>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14</m:t>
          </m:r>
          <m:r>
            <w:rPr>
              <w:rFonts w:ascii="Cambria Math" w:hAnsi="Cambria Math"/>
              <w:b w:val="0"/>
              <w:i/>
            </w:rPr>
            <w:fldChar w:fldCharType="end"/>
          </m:r>
          <m:r>
            <w:rPr>
              <w:rFonts w:ascii="Cambria Math" w:hAnsi="Cambria Math"/>
            </w:rPr>
            <m:t>)</m:t>
          </m:r>
        </m:oMath>
      </m:oMathPara>
    </w:p>
    <w:p w14:paraId="3AA69567" w14:textId="77777777" w:rsidR="00301DD2" w:rsidRPr="008158DA" w:rsidRDefault="00301DD2" w:rsidP="00301DD2"/>
    <w:p w14:paraId="23BE6BFB" w14:textId="091A81FA" w:rsidR="00301DD2" w:rsidRPr="00B132FD" w:rsidRDefault="00B132FD" w:rsidP="00301DD2">
      <w:pPr>
        <w:pStyle w:val="Caption"/>
        <w:rPr>
          <w:b w:val="0"/>
        </w:rPr>
      </w:pPr>
      <m:oMathPara>
        <m:oMathParaPr>
          <m:jc m:val="right"/>
        </m:oMathParaPr>
        <m:oMath>
          <m:r>
            <m:rPr>
              <m:sty m:val="p"/>
            </m:rPr>
            <w:rPr>
              <w:rFonts w:ascii="Cambria Math" w:hAnsi="Cambria Math"/>
            </w:rPr>
            <m:t>Ramp Input:</m:t>
          </m:r>
          <m:r>
            <w:rPr>
              <w:rFonts w:ascii="Cambria Math" w:hAnsi="Cambria Math"/>
            </w:rPr>
            <m:t xml:space="preserve">                   φ</m:t>
          </m:r>
          <m:d>
            <m:dPr>
              <m:ctrlPr>
                <w:rPr>
                  <w:rFonts w:ascii="Cambria Math" w:hAnsi="Cambria Math"/>
                  <w:b w:val="0"/>
                  <w:i/>
                </w:rPr>
              </m:ctrlPr>
            </m:dPr>
            <m:e>
              <m:r>
                <w:rPr>
                  <w:rFonts w:ascii="Cambria Math" w:hAnsi="Cambria Math"/>
                </w:rPr>
                <m:t>∞</m:t>
              </m:r>
            </m:e>
          </m:d>
          <m: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p"/>
                        </m:rPr>
                        <w:rPr>
                          <w:rFonts w:ascii="Cambria Math" w:hAnsi="Cambria Math"/>
                        </w:rPr>
                        <m:t>lim</m:t>
                      </m:r>
                    </m:e>
                    <m:lim>
                      <m:r>
                        <w:rPr>
                          <w:rFonts w:ascii="Cambria Math" w:hAnsi="Cambria Math"/>
                        </w:rPr>
                        <m:t>s→0</m:t>
                      </m:r>
                    </m:lim>
                  </m:limLow>
                </m:fName>
                <m:e>
                  <m: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w:rPr>
                              <w:rFonts w:ascii="Cambria Math" w:hAnsi="Cambria Math"/>
                            </w:rPr>
                            <m:t>s</m:t>
                          </m:r>
                        </m:e>
                        <m:sup>
                          <m: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w:rPr>
                                  <w:rFonts w:ascii="Cambria Math" w:hAnsi="Cambria Math"/>
                                </w:rPr>
                                <m:t>1</m:t>
                              </m:r>
                            </m:num>
                            <m:den>
                              <m:sSup>
                                <m:sSupPr>
                                  <m:ctrlPr>
                                    <w:rPr>
                                      <w:rFonts w:ascii="Cambria Math" w:hAnsi="Cambria Math"/>
                                      <w:b w:val="0"/>
                                      <w:i/>
                                    </w:rPr>
                                  </m:ctrlPr>
                                </m:sSupPr>
                                <m:e>
                                  <m:r>
                                    <w:rPr>
                                      <w:rFonts w:ascii="Cambria Math" w:hAnsi="Cambria Math"/>
                                    </w:rPr>
                                    <m:t>s</m:t>
                                  </m:r>
                                </m:e>
                                <m:sup>
                                  <m:r>
                                    <w:rPr>
                                      <w:rFonts w:ascii="Cambria Math" w:hAnsi="Cambria Math"/>
                                    </w:rPr>
                                    <m:t>2</m:t>
                                  </m:r>
                                </m:sup>
                              </m:sSup>
                            </m:den>
                          </m:f>
                        </m:e>
                      </m:d>
                    </m:num>
                    <m:den>
                      <m:r>
                        <w:rPr>
                          <w:rFonts w:ascii="Cambria Math" w:hAnsi="Cambria Math"/>
                        </w:rPr>
                        <m:t>s+</m:t>
                      </m:r>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m:t>
                      </m:r>
                      <m:d>
                        <m:dPr>
                          <m:ctrlPr>
                            <w:rPr>
                              <w:rFonts w:ascii="Cambria Math" w:hAnsi="Cambria Math"/>
                              <w:b w:val="0"/>
                              <w:i/>
                            </w:rPr>
                          </m:ctrlPr>
                        </m:dPr>
                        <m:e>
                          <m:r>
                            <w:rPr>
                              <w:rFonts w:ascii="Cambria Math" w:hAnsi="Cambria Math"/>
                            </w:rPr>
                            <m:t>s</m:t>
                          </m:r>
                        </m:e>
                      </m:d>
                    </m:den>
                  </m:f>
                </m:e>
              </m:func>
            </m:fName>
            <m:e>
              <m:r>
                <w:rPr>
                  <w:rFonts w:ascii="Cambria Math" w:hAnsi="Cambria Math"/>
                </w:rPr>
                <m:t xml:space="preserve">=     </m:t>
              </m:r>
              <m:f>
                <m:fPr>
                  <m:ctrlPr>
                    <w:rPr>
                      <w:rFonts w:ascii="Cambria Math" w:hAnsi="Cambria Math"/>
                      <w:b w:val="0"/>
                      <w:i/>
                    </w:rPr>
                  </m:ctrlPr>
                </m:fPr>
                <m:num>
                  <m:r>
                    <w:rPr>
                      <w:rFonts w:ascii="Cambria Math" w:hAnsi="Cambria Math"/>
                    </w:rPr>
                    <m:t>1</m:t>
                  </m:r>
                </m:num>
                <m:den>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r>
                    <w:rPr>
                      <w:rFonts w:ascii="Cambria Math" w:hAnsi="Cambria Math"/>
                    </w:rPr>
                    <m:t>L</m:t>
                  </m:r>
                  <m:d>
                    <m:dPr>
                      <m:ctrlPr>
                        <w:rPr>
                          <w:rFonts w:ascii="Cambria Math" w:hAnsi="Cambria Math"/>
                          <w:b w:val="0"/>
                          <w:i/>
                        </w:rPr>
                      </m:ctrlPr>
                    </m:dPr>
                    <m:e>
                      <m:r>
                        <w:rPr>
                          <w:rFonts w:ascii="Cambria Math" w:hAnsi="Cambria Math"/>
                        </w:rPr>
                        <m:t>s</m:t>
                      </m:r>
                    </m:e>
                  </m:d>
                </m:den>
              </m:f>
              <m:r>
                <w:rPr>
                  <w:rFonts w:ascii="Cambria Math" w:hAnsi="Cambria Math"/>
                </w:rPr>
                <m:t xml:space="preserve">                              </m:t>
              </m:r>
            </m:e>
          </m:func>
          <m:r>
            <w:rPr>
              <w:rFonts w:ascii="Cambria Math" w:hAnsi="Cambria Math"/>
            </w:rPr>
            <m:t>(</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15</m:t>
          </m:r>
          <m:r>
            <w:rPr>
              <w:rFonts w:ascii="Cambria Math" w:hAnsi="Cambria Math"/>
              <w:b w:val="0"/>
              <w:i/>
            </w:rPr>
            <w:fldChar w:fldCharType="end"/>
          </m:r>
          <m: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6F0B6F49" w:rsidR="00301DD2" w:rsidRPr="00B132FD" w:rsidRDefault="00B132FD" w:rsidP="00301DD2">
      <w:pPr>
        <w:pStyle w:val="Caption"/>
        <w:rPr>
          <w:b w:val="0"/>
          <w:sz w:val="22"/>
          <w:szCs w:val="22"/>
        </w:rPr>
      </w:pPr>
      <m:oMathPara>
        <m:oMathParaPr>
          <m:jc m:val="right"/>
        </m:oMathParaPr>
        <m:oMath>
          <m:r>
            <w:rPr>
              <w:rFonts w:ascii="Cambria Math" w:hAnsi="Cambria Math"/>
            </w:rPr>
            <m:t>L</m:t>
          </m:r>
          <m:d>
            <m:dPr>
              <m:ctrlPr>
                <w:rPr>
                  <w:rFonts w:ascii="Cambria Math" w:hAnsi="Cambria Math"/>
                  <w:b w:val="0"/>
                  <w:i/>
                </w:rPr>
              </m:ctrlPr>
            </m:dPr>
            <m:e>
              <m:r>
                <w:rPr>
                  <w:rFonts w:ascii="Cambria Math" w:hAnsi="Cambria Math"/>
                </w:rPr>
                <m:t>s</m:t>
              </m:r>
            </m:e>
          </m:d>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16</m:t>
          </m:r>
          <m:r>
            <w:rPr>
              <w:rFonts w:ascii="Cambria Math" w:hAnsi="Cambria Math"/>
              <w:b w:val="0"/>
              <w:i/>
            </w:rPr>
            <w:fldChar w:fldCharType="end"/>
          </m:r>
          <m:r>
            <w:rPr>
              <w:rFonts w:ascii="Cambria Math" w:hAnsi="Cambria Math"/>
            </w:rPr>
            <m:t>)</m:t>
          </m:r>
        </m:oMath>
      </m:oMathPara>
    </w:p>
    <w:p w14:paraId="46BBAED3" w14:textId="77777777" w:rsidR="00301DD2" w:rsidRPr="0079146E" w:rsidRDefault="00301DD2" w:rsidP="00301DD2"/>
    <w:p w14:paraId="7609C372" w14:textId="3BCA7B85"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w:t>
      </w:r>
      <w:r w:rsidR="00B132FD">
        <w:rPr>
          <w:szCs w:val="22"/>
        </w:rPr>
        <w:t>large</w:t>
      </w:r>
      <w:r w:rsidR="00205EC0">
        <w:rPr>
          <w:szCs w:val="22"/>
        </w:rPr>
        <w:t>, the steady state error can be minimized.</w:t>
      </w:r>
      <w:r w:rsidR="0032078E">
        <w:rPr>
          <w:szCs w:val="22"/>
        </w:rPr>
        <w:t xml:space="preserve"> </w:t>
      </w:r>
    </w:p>
    <w:p w14:paraId="000E1C42" w14:textId="1EFC4347" w:rsidR="00301DD2" w:rsidRDefault="004748C5" w:rsidP="00301DD2">
      <w:pPr>
        <w:rPr>
          <w:szCs w:val="22"/>
        </w:rPr>
      </w:pPr>
      <w:r>
        <w:rPr>
          <w:szCs w:val="22"/>
        </w:rPr>
        <w:t>Next, the PI filter is substituted into equation (1</w:t>
      </w:r>
      <w:r w:rsidR="009E7C61">
        <w:rPr>
          <w:szCs w:val="22"/>
        </w:rPr>
        <w:t>2</w:t>
      </w:r>
      <w:r>
        <w:rPr>
          <w:szCs w:val="22"/>
        </w:rPr>
        <w:t>) resulting in the following closed loop transfer function:</w:t>
      </w:r>
    </w:p>
    <w:p w14:paraId="385EC4A7" w14:textId="48E284BB" w:rsidR="00301DD2" w:rsidRPr="00B132FD" w:rsidRDefault="00B132FD" w:rsidP="00301DD2">
      <w:pPr>
        <w:pStyle w:val="Caption"/>
        <w:rPr>
          <w:b w:val="0"/>
        </w:rPr>
      </w:pPr>
      <m:oMathPara>
        <m:oMathParaPr>
          <m:jc m:val="right"/>
        </m:oMathParaPr>
        <m:oMath>
          <m:r>
            <w:rPr>
              <w:rFonts w:ascii="Cambria Math" w:hAnsi="Cambria Math"/>
            </w:rPr>
            <w:lastRenderedPageBreak/>
            <m:t>H</m:t>
          </m:r>
          <m:d>
            <m:dPr>
              <m:ctrlPr>
                <w:rPr>
                  <w:rFonts w:ascii="Cambria Math" w:hAnsi="Cambria Math"/>
                  <w:b w:val="0"/>
                  <w:i/>
                </w:rPr>
              </m:ctrlPr>
            </m:dPr>
            <m:e>
              <m:r>
                <w:rPr>
                  <w:rFonts w:ascii="Cambria Math" w:hAnsi="Cambria Math"/>
                </w:rPr>
                <m:t>s</m:t>
              </m:r>
            </m:e>
          </m:d>
          <m: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w:rPr>
                      <w:rFonts w:ascii="Cambria Math" w:hAnsi="Cambria Math"/>
                    </w:rPr>
                    <m:t>K</m:t>
                  </m:r>
                </m:e>
                <m:sub>
                  <m:r>
                    <w:rPr>
                      <w:rFonts w:ascii="Cambria Math" w:hAnsi="Cambria Math"/>
                    </w:rPr>
                    <m:t>d</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P</m:t>
                  </m:r>
                </m:sub>
              </m:sSub>
              <m:r>
                <w:rPr>
                  <w:rFonts w:ascii="Cambria Math" w:hAnsi="Cambria Math"/>
                </w:rPr>
                <m:t>s+</m:t>
              </m:r>
              <m:sSub>
                <m:sSubPr>
                  <m:ctrlPr>
                    <w:rPr>
                      <w:rFonts w:ascii="Cambria Math" w:hAnsi="Cambria Math"/>
                      <w:b w:val="0"/>
                      <w:i/>
                    </w:rPr>
                  </m:ctrlPr>
                </m:sSubPr>
                <m:e>
                  <m:r>
                    <w:rPr>
                      <w:rFonts w:ascii="Cambria Math" w:hAnsi="Cambria Math"/>
                    </w:rPr>
                    <m:t>K</m:t>
                  </m:r>
                </m:e>
                <m:sub>
                  <m:r>
                    <w:rPr>
                      <w:rFonts w:ascii="Cambria Math" w:hAnsi="Cambria Math"/>
                    </w:rPr>
                    <m:t>d</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b w:val="0"/>
                          <w:i/>
                        </w:rPr>
                      </m:ctrlPr>
                    </m:sSubPr>
                    <m:e>
                      <m:r>
                        <w:rPr>
                          <w:rFonts w:ascii="Cambria Math" w:hAnsi="Cambria Math"/>
                        </w:rPr>
                        <m:t>K</m:t>
                      </m:r>
                    </m:e>
                    <m:sub>
                      <m:r>
                        <w:rPr>
                          <w:rFonts w:ascii="Cambria Math" w:hAnsi="Cambria Math"/>
                        </w:rPr>
                        <m:t>d</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P</m:t>
                      </m:r>
                    </m:sub>
                  </m:sSub>
                  <m:r>
                    <w:rPr>
                      <w:rFonts w:ascii="Cambria Math" w:hAnsi="Cambria Math"/>
                    </w:rPr>
                    <m:t>s+K</m:t>
                  </m:r>
                </m:e>
                <m:sub>
                  <m:r>
                    <w:rPr>
                      <w:rFonts w:ascii="Cambria Math" w:hAnsi="Cambria Math"/>
                    </w:rPr>
                    <m:t>d</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I</m:t>
                  </m:r>
                </m:sub>
              </m:sSub>
            </m:den>
          </m:f>
          <m:r>
            <w:rPr>
              <w:rFonts w:ascii="Cambria Math" w:hAnsi="Cambria Math"/>
            </w:rPr>
            <m:t xml:space="preserve">   .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17</m:t>
          </m:r>
          <m:r>
            <w:rPr>
              <w:rFonts w:ascii="Cambria Math" w:hAnsi="Cambria Math"/>
              <w:b w:val="0"/>
              <w:i/>
            </w:rPr>
            <w:fldChar w:fldCharType="end"/>
          </m:r>
          <m:r>
            <w:rPr>
              <w:rFonts w:ascii="Cambria Math" w:hAnsi="Cambria Math"/>
            </w:rPr>
            <m:t>)</m:t>
          </m:r>
        </m:oMath>
      </m:oMathPara>
    </w:p>
    <w:p w14:paraId="26AB08BF" w14:textId="77777777" w:rsidR="00301DD2" w:rsidRPr="0079146E" w:rsidRDefault="00301DD2" w:rsidP="00301DD2"/>
    <w:p w14:paraId="0A7B52D8" w14:textId="7967CEB3" w:rsidR="00301DD2" w:rsidRDefault="009E7C61" w:rsidP="00301DD2">
      <w:pPr>
        <w:rPr>
          <w:szCs w:val="22"/>
        </w:rPr>
      </w:pPr>
      <w:r>
        <w:rPr>
          <w:szCs w:val="22"/>
        </w:rPr>
        <w:t>Recognizing that equation (17</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3BFA3039" w:rsidR="00301DD2" w:rsidRPr="009E7C61" w:rsidRDefault="009E7C61" w:rsidP="00301DD2">
      <w:pPr>
        <w:pStyle w:val="Caption"/>
        <w:rPr>
          <w:b w:val="0"/>
        </w:rPr>
      </w:pPr>
      <m:oMathPara>
        <m:oMathParaPr>
          <m:jc m:val="right"/>
        </m:oMathParaPr>
        <m:oMath>
          <m:r>
            <w:rPr>
              <w:rFonts w:ascii="Cambria Math" w:hAnsi="Cambria Math"/>
            </w:rPr>
            <m:t>H</m:t>
          </m:r>
          <m:d>
            <m:dPr>
              <m:ctrlPr>
                <w:rPr>
                  <w:rFonts w:ascii="Cambria Math" w:hAnsi="Cambria Math"/>
                  <w:b w:val="0"/>
                  <w:i/>
                </w:rPr>
              </m:ctrlPr>
            </m:dPr>
            <m:e>
              <m:r>
                <w:rPr>
                  <w:rFonts w:ascii="Cambria Math" w:hAnsi="Cambria Math"/>
                </w:rPr>
                <m:t>s</m:t>
              </m:r>
            </m:e>
          </m:d>
          <m: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w:rPr>
                      <w:rFonts w:ascii="Cambria Math" w:hAnsi="Cambria Math"/>
                    </w:rPr>
                    <m:t>w</m:t>
                  </m:r>
                </m:e>
                <m:sub>
                  <m:r>
                    <w:rPr>
                      <w:rFonts w:ascii="Cambria Math" w:hAnsi="Cambria Math"/>
                    </w:rPr>
                    <m:t>n</m:t>
                  </m:r>
                </m:sub>
              </m:sSub>
              <m:d>
                <m:dPr>
                  <m:ctrlPr>
                    <w:rPr>
                      <w:rFonts w:ascii="Cambria Math" w:hAnsi="Cambria Math"/>
                      <w:b w:val="0"/>
                      <w:i/>
                    </w:rPr>
                  </m:ctrlPr>
                </m:dPr>
                <m:e>
                  <m:r>
                    <w:rPr>
                      <w:rFonts w:ascii="Cambria Math" w:hAnsi="Cambria Math"/>
                    </w:rPr>
                    <m:t>1+</m:t>
                  </m:r>
                  <m:f>
                    <m:fPr>
                      <m:ctrlPr>
                        <w:rPr>
                          <w:rFonts w:ascii="Cambria Math" w:hAnsi="Cambria Math"/>
                          <w:b w:val="0"/>
                          <w:i/>
                        </w:rPr>
                      </m:ctrlPr>
                    </m:fPr>
                    <m:num>
                      <m:r>
                        <w:rPr>
                          <w:rFonts w:ascii="Cambria Math" w:hAnsi="Cambria Math"/>
                        </w:rPr>
                        <m:t>2ξ</m:t>
                      </m:r>
                    </m:num>
                    <m:den>
                      <m:sSub>
                        <m:sSubPr>
                          <m:ctrlPr>
                            <w:rPr>
                              <w:rFonts w:ascii="Cambria Math" w:hAnsi="Cambria Math"/>
                              <w:b w:val="0"/>
                              <w:i/>
                            </w:rPr>
                          </m:ctrlPr>
                        </m:sSubPr>
                        <m:e>
                          <m:r>
                            <w:rPr>
                              <w:rFonts w:ascii="Cambria Math" w:hAnsi="Cambria Math"/>
                            </w:rPr>
                            <m:t>w</m:t>
                          </m:r>
                        </m:e>
                        <m:sub>
                          <m:r>
                            <w:rPr>
                              <w:rFonts w:ascii="Cambria Math" w:hAnsi="Cambria Math"/>
                            </w:rPr>
                            <m:t>n</m:t>
                          </m:r>
                        </m:sub>
                      </m:sSub>
                    </m:den>
                  </m:f>
                  <m:r>
                    <w:rPr>
                      <w:rFonts w:ascii="Cambria Math" w:hAnsi="Cambria Math"/>
                    </w:rPr>
                    <m:t>s</m:t>
                  </m:r>
                </m:e>
              </m:d>
            </m:num>
            <m:den>
              <m:sSup>
                <m:sSupPr>
                  <m:ctrlPr>
                    <w:rPr>
                      <w:rFonts w:ascii="Cambria Math" w:hAnsi="Cambria Math"/>
                      <w:b w:val="0"/>
                      <w:i/>
                    </w:rPr>
                  </m:ctrlPr>
                </m:sSupPr>
                <m:e>
                  <m:r>
                    <w:rPr>
                      <w:rFonts w:ascii="Cambria Math" w:hAnsi="Cambria Math"/>
                    </w:rPr>
                    <m:t>s</m:t>
                  </m:r>
                </m:e>
                <m:sup>
                  <m:r>
                    <w:rPr>
                      <w:rFonts w:ascii="Cambria Math" w:hAnsi="Cambria Math"/>
                    </w:rPr>
                    <m:t>2</m:t>
                  </m:r>
                </m:sup>
              </m:sSup>
              <m:r>
                <w:rPr>
                  <w:rFonts w:ascii="Cambria Math" w:hAnsi="Cambria Math"/>
                </w:rPr>
                <m:t>+2ξ</m:t>
              </m:r>
              <m:sSub>
                <m:sSubPr>
                  <m:ctrlPr>
                    <w:rPr>
                      <w:rFonts w:ascii="Cambria Math" w:hAnsi="Cambria Math"/>
                      <w:b w:val="0"/>
                      <w:i/>
                    </w:rPr>
                  </m:ctrlPr>
                </m:sSubPr>
                <m:e>
                  <m:r>
                    <w:rPr>
                      <w:rFonts w:ascii="Cambria Math" w:hAnsi="Cambria Math"/>
                    </w:rPr>
                    <m:t>w</m:t>
                  </m:r>
                </m:e>
                <m:sub>
                  <m:r>
                    <w:rPr>
                      <w:rFonts w:ascii="Cambria Math" w:hAnsi="Cambria Math"/>
                    </w:rPr>
                    <m:t>n</m:t>
                  </m:r>
                </m:sub>
              </m:sSub>
              <m:r>
                <w:rPr>
                  <w:rFonts w:ascii="Cambria Math" w:hAnsi="Cambria Math"/>
                </w:rPr>
                <m:t>+</m:t>
              </m:r>
              <m:sSubSup>
                <m:sSubSupPr>
                  <m:ctrlPr>
                    <w:rPr>
                      <w:rFonts w:ascii="Cambria Math" w:hAnsi="Cambria Math"/>
                      <w:b w:val="0"/>
                      <w:i/>
                    </w:rPr>
                  </m:ctrlPr>
                </m:sSubSupPr>
                <m:e>
                  <m:r>
                    <w:rPr>
                      <w:rFonts w:ascii="Cambria Math" w:hAnsi="Cambria Math"/>
                    </w:rPr>
                    <m:t>w</m:t>
                  </m:r>
                </m:e>
                <m:sub>
                  <m:r>
                    <w:rPr>
                      <w:rFonts w:ascii="Cambria Math" w:hAnsi="Cambria Math"/>
                    </w:rPr>
                    <m:t>n</m:t>
                  </m:r>
                </m:sub>
                <m:sup>
                  <m:r>
                    <w:rPr>
                      <w:rFonts w:ascii="Cambria Math" w:hAnsi="Cambria Math"/>
                    </w:rPr>
                    <m:t>2</m:t>
                  </m:r>
                </m:sup>
              </m:sSubSup>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18</m:t>
          </m:r>
          <m:r>
            <w:rPr>
              <w:rFonts w:ascii="Cambria Math" w:hAnsi="Cambria Math"/>
              <w:b w:val="0"/>
              <w:i/>
            </w:rPr>
            <w:fldChar w:fldCharType="end"/>
          </m:r>
          <m: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t>Where,</w:t>
      </w:r>
    </w:p>
    <w:p w14:paraId="5C708941" w14:textId="0E6A2B47" w:rsidR="00301DD2" w:rsidRPr="009E7C61" w:rsidRDefault="00001586" w:rsidP="002A6CCA">
      <w:pPr>
        <w:pStyle w:val="Caption"/>
        <w:rPr>
          <w:b w:val="0"/>
        </w:rPr>
      </w:pPr>
      <m:oMathPara>
        <m:oMathParaPr>
          <m:jc m:val="right"/>
        </m:oMathParaPr>
        <m:oMath>
          <m:sSub>
            <m:sSubPr>
              <m:ctrlPr>
                <w:rPr>
                  <w:rFonts w:ascii="Cambria Math" w:hAnsi="Cambria Math"/>
                  <w:b w:val="0"/>
                  <w:i/>
                </w:rPr>
              </m:ctrlPr>
            </m:sSubPr>
            <m:e>
              <m:r>
                <w:rPr>
                  <w:rFonts w:ascii="Cambria Math" w:hAnsi="Cambria Math"/>
                </w:rPr>
                <m:t>w</m:t>
              </m:r>
            </m:e>
            <m:sub>
              <m:r>
                <w:rPr>
                  <w:rFonts w:ascii="Cambria Math" w:hAnsi="Cambria Math"/>
                </w:rPr>
                <m:t>n</m:t>
              </m:r>
            </m:sub>
          </m:sSub>
          <m:r>
            <w:rPr>
              <w:rFonts w:ascii="Cambria Math" w:hAnsi="Cambria Math"/>
            </w:rPr>
            <m:t>=</m:t>
          </m:r>
          <m:rad>
            <m:radPr>
              <m:degHide m:val="1"/>
              <m:ctrlPr>
                <w:rPr>
                  <w:rFonts w:ascii="Cambria Math" w:hAnsi="Cambria Math"/>
                  <w:b w:val="0"/>
                  <w:i/>
                </w:rPr>
              </m:ctrlPr>
            </m:radPr>
            <m:deg/>
            <m:e>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I</m:t>
                  </m:r>
                </m:sub>
              </m:sSub>
            </m:e>
          </m:rad>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19</m:t>
          </m:r>
          <m:r>
            <w:rPr>
              <w:rFonts w:ascii="Cambria Math" w:hAnsi="Cambria Math"/>
              <w:b w:val="0"/>
              <w:i/>
            </w:rPr>
            <w:fldChar w:fldCharType="end"/>
          </m:r>
          <m:r>
            <w:rPr>
              <w:rFonts w:ascii="Cambria Math" w:hAnsi="Cambria Math"/>
            </w:rPr>
            <m:t>)</m:t>
          </m:r>
        </m:oMath>
      </m:oMathPara>
    </w:p>
    <w:p w14:paraId="2344C051" w14:textId="77777777" w:rsidR="002A6CCA" w:rsidRPr="002A6CCA" w:rsidRDefault="002A6CCA" w:rsidP="002A6CCA"/>
    <w:p w14:paraId="644E5BED" w14:textId="6E3EF62C" w:rsidR="00301DD2" w:rsidRPr="009E7C61" w:rsidRDefault="009E7C61" w:rsidP="002A6CCA">
      <w:pPr>
        <w:pStyle w:val="Caption"/>
        <w:rPr>
          <w:b w:val="0"/>
        </w:rPr>
      </w:pPr>
      <m:oMathPara>
        <m:oMathParaPr>
          <m:jc m:val="right"/>
        </m:oMathParaPr>
        <m:oMath>
          <m:r>
            <w:rPr>
              <w:rFonts w:ascii="Cambria Math" w:hAnsi="Cambria Math"/>
            </w:rPr>
            <m:t>ξ=</m:t>
          </m:r>
          <m:f>
            <m:fPr>
              <m:ctrlPr>
                <w:rPr>
                  <w:rFonts w:ascii="Cambria Math" w:hAnsi="Cambria Math"/>
                  <w:b w:val="0"/>
                  <w:i/>
                </w:rPr>
              </m:ctrlPr>
            </m:fPr>
            <m:num>
              <m:sSub>
                <m:sSubPr>
                  <m:ctrlPr>
                    <w:rPr>
                      <w:rFonts w:ascii="Cambria Math" w:hAnsi="Cambria Math"/>
                      <w:b w:val="0"/>
                      <w:i/>
                    </w:rPr>
                  </m:ctrlPr>
                </m:sSubPr>
                <m:e>
                  <m:r>
                    <w:rPr>
                      <w:rFonts w:ascii="Cambria Math" w:hAnsi="Cambria Math"/>
                    </w:rPr>
                    <m:t>K</m:t>
                  </m:r>
                </m:e>
                <m:sub>
                  <m:r>
                    <w:rPr>
                      <w:rFonts w:ascii="Cambria Math" w:hAnsi="Cambria Math"/>
                    </w:rPr>
                    <m:t>o</m:t>
                  </m:r>
                </m:sub>
              </m:sSub>
              <m:sSub>
                <m:sSubPr>
                  <m:ctrlPr>
                    <w:rPr>
                      <w:rFonts w:ascii="Cambria Math" w:hAnsi="Cambria Math"/>
                      <w:b w:val="0"/>
                      <w:i/>
                    </w:rPr>
                  </m:ctrlPr>
                </m:sSubPr>
                <m:e>
                  <m:r>
                    <w:rPr>
                      <w:rFonts w:ascii="Cambria Math" w:hAnsi="Cambria Math"/>
                    </w:rPr>
                    <m:t>K</m:t>
                  </m:r>
                </m:e>
                <m:sub>
                  <m:r>
                    <w:rPr>
                      <w:rFonts w:ascii="Cambria Math" w:hAnsi="Cambria Math"/>
                    </w:rPr>
                    <m:t>v</m:t>
                  </m:r>
                </m:sub>
              </m:sSub>
              <m:sSub>
                <m:sSubPr>
                  <m:ctrlPr>
                    <w:rPr>
                      <w:rFonts w:ascii="Cambria Math" w:hAnsi="Cambria Math"/>
                      <w:b w:val="0"/>
                      <w:i/>
                    </w:rPr>
                  </m:ctrlPr>
                </m:sSubPr>
                <m:e>
                  <m:r>
                    <w:rPr>
                      <w:rFonts w:ascii="Cambria Math" w:hAnsi="Cambria Math"/>
                    </w:rPr>
                    <m:t>K</m:t>
                  </m:r>
                </m:e>
                <m:sub>
                  <m:r>
                    <w:rPr>
                      <w:rFonts w:ascii="Cambria Math" w:hAnsi="Cambria Math"/>
                    </w:rPr>
                    <m:t>P</m:t>
                  </m:r>
                </m:sub>
              </m:sSub>
            </m:num>
            <m:den>
              <m:r>
                <w:rPr>
                  <w:rFonts w:ascii="Cambria Math" w:hAnsi="Cambria Math"/>
                </w:rPr>
                <m:t>2</m:t>
              </m:r>
              <m:sSub>
                <m:sSubPr>
                  <m:ctrlPr>
                    <w:rPr>
                      <w:rFonts w:ascii="Cambria Math" w:hAnsi="Cambria Math"/>
                      <w:b w:val="0"/>
                      <w:i/>
                    </w:rPr>
                  </m:ctrlPr>
                </m:sSubPr>
                <m:e>
                  <m:r>
                    <w:rPr>
                      <w:rFonts w:ascii="Cambria Math" w:hAnsi="Cambria Math"/>
                    </w:rPr>
                    <m:t>w</m:t>
                  </m:r>
                </m:e>
                <m:sub>
                  <m:r>
                    <w:rPr>
                      <w:rFonts w:ascii="Cambria Math" w:hAnsi="Cambria Math"/>
                    </w:rPr>
                    <m:t>n</m:t>
                  </m:r>
                </m:sub>
              </m:sSub>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20</m:t>
          </m:r>
          <m:r>
            <w:rPr>
              <w:rFonts w:ascii="Cambria Math" w:hAnsi="Cambria Math"/>
              <w:b w:val="0"/>
              <w:i/>
            </w:rPr>
            <w:fldChar w:fldCharType="end"/>
          </m:r>
          <m:r>
            <w:rPr>
              <w:rFonts w:ascii="Cambria Math" w:hAnsi="Cambria Math"/>
            </w:rPr>
            <m:t>)</m:t>
          </m:r>
        </m:oMath>
      </m:oMathPara>
    </w:p>
    <w:p w14:paraId="1F92B9BF" w14:textId="77777777" w:rsidR="002A6CCA" w:rsidRPr="002A6CCA" w:rsidRDefault="002A6CCA" w:rsidP="002A6CCA"/>
    <w:p w14:paraId="36E322F3" w14:textId="46BCA7C7" w:rsidR="004748C5" w:rsidRDefault="004748C5" w:rsidP="002A6CCA">
      <w:r w:rsidRPr="004748C5">
        <w:t>Lastly, the</w:t>
      </w:r>
      <w:r>
        <w:t xml:space="preserve"> </w:t>
      </w:r>
      <w:r w:rsidR="009E7C61">
        <w:t>lock time (or settling time)</w:t>
      </w:r>
      <w:r>
        <w:t xml:space="preserve"> and frequency lock range</w:t>
      </w:r>
      <w:r w:rsidR="00FE7DC0">
        <w:t xml:space="preserve"> (in Hz)</w:t>
      </w:r>
      <w:r>
        <w:t xml:space="preserve"> are expressed by equations (21) and (22) respectively.</w:t>
      </w:r>
    </w:p>
    <w:p w14:paraId="49ADD164" w14:textId="4A43C853" w:rsidR="004748C5" w:rsidRPr="009E7C61" w:rsidRDefault="00001586" w:rsidP="00FE7DC0">
      <w:pPr>
        <w:pStyle w:val="Caption"/>
        <w:rPr>
          <w:b w:val="0"/>
          <w:bCs w:val="0"/>
        </w:rPr>
      </w:pPr>
      <m:oMathPara>
        <m:oMathParaPr>
          <m:jc m:val="right"/>
        </m:oMathParaPr>
        <m:oMath>
          <m:sSub>
            <m:sSubPr>
              <m:ctrlPr>
                <w:rPr>
                  <w:rFonts w:ascii="Cambria Math" w:hAnsi="Cambria Math"/>
                  <w:b w:val="0"/>
                  <w:bCs w:val="0"/>
                  <w:i/>
                </w:rPr>
              </m:ctrlPr>
            </m:sSubPr>
            <m:e>
              <m:r>
                <w:rPr>
                  <w:rFonts w:ascii="Cambria Math" w:hAnsi="Cambria Math"/>
                </w:rPr>
                <m:t>T</m:t>
              </m:r>
            </m:e>
            <m:sub>
              <m:r>
                <w:rPr>
                  <w:rFonts w:ascii="Cambria Math" w:hAnsi="Cambria Math"/>
                </w:rPr>
                <m:t>Lock</m:t>
              </m:r>
            </m:sub>
          </m:sSub>
          <m:r>
            <w:rPr>
              <w:rFonts w:ascii="Cambria Math" w:hAnsi="Cambria Math"/>
            </w:rPr>
            <m:t>=</m:t>
          </m:r>
          <m:f>
            <m:fPr>
              <m:ctrlPr>
                <w:rPr>
                  <w:rFonts w:ascii="Cambria Math" w:hAnsi="Cambria Math"/>
                  <w:b w:val="0"/>
                  <w:bCs w:val="0"/>
                  <w:i/>
                </w:rPr>
              </m:ctrlPr>
            </m:fPr>
            <m:num>
              <m:r>
                <w:rPr>
                  <w:rFonts w:ascii="Cambria Math" w:hAnsi="Cambria Math"/>
                </w:rPr>
                <m:t>4</m:t>
              </m:r>
            </m:num>
            <m:den>
              <m:r>
                <w:rPr>
                  <w:rFonts w:ascii="Cambria Math" w:hAnsi="Cambria Math"/>
                </w:rPr>
                <m:t>ξ</m:t>
              </m:r>
              <m:sSub>
                <m:sSubPr>
                  <m:ctrlPr>
                    <w:rPr>
                      <w:rFonts w:ascii="Cambria Math" w:hAnsi="Cambria Math"/>
                      <w:b w:val="0"/>
                      <w:bCs w:val="0"/>
                      <w:i/>
                    </w:rPr>
                  </m:ctrlPr>
                </m:sSubPr>
                <m:e>
                  <m:r>
                    <w:rPr>
                      <w:rFonts w:ascii="Cambria Math" w:hAnsi="Cambria Math"/>
                    </w:rPr>
                    <m:t>ω</m:t>
                  </m:r>
                </m:e>
                <m:sub>
                  <m:r>
                    <w:rPr>
                      <w:rFonts w:ascii="Cambria Math" w:hAnsi="Cambria Math"/>
                    </w:rPr>
                    <m:t>n</m:t>
                  </m:r>
                </m:sub>
              </m:sSub>
            </m:den>
          </m:f>
          <m:r>
            <w:rPr>
              <w:rFonts w:ascii="Cambria Math" w:hAnsi="Cambria Math"/>
            </w:rPr>
            <m:t xml:space="preserve">                                                                                   (</m:t>
          </m:r>
          <m:r>
            <w:rPr>
              <w:rFonts w:ascii="Cambria Math" w:hAnsi="Cambria Math"/>
              <w:b w:val="0"/>
              <w:bCs w:val="0"/>
              <w:i/>
            </w:rPr>
            <w:fldChar w:fldCharType="begin"/>
          </m:r>
          <m:r>
            <m:rPr>
              <m:sty m:val="p"/>
            </m:rPr>
            <w:rPr>
              <w:rFonts w:ascii="Cambria Math" w:hAnsi="Cambria Math"/>
            </w:rPr>
            <m:t xml:space="preserve"> SEQ Equation \* ARABIC </m:t>
          </m:r>
          <m:r>
            <w:rPr>
              <w:rFonts w:ascii="Cambria Math" w:hAnsi="Cambria Math"/>
              <w:b w:val="0"/>
              <w:bCs w:val="0"/>
              <w:i/>
            </w:rPr>
            <w:fldChar w:fldCharType="separate"/>
          </m:r>
          <m:r>
            <m:rPr>
              <m:sty m:val="p"/>
            </m:rPr>
            <w:rPr>
              <w:rFonts w:ascii="Cambria Math" w:hAnsi="Cambria Math"/>
              <w:noProof/>
            </w:rPr>
            <m:t>21</m:t>
          </m:r>
          <m:r>
            <w:rPr>
              <w:rFonts w:ascii="Cambria Math" w:hAnsi="Cambria Math"/>
              <w:b w:val="0"/>
              <w:bCs w:val="0"/>
              <w:i/>
            </w:rPr>
            <w:fldChar w:fldCharType="end"/>
          </m:r>
          <m:r>
            <w:rPr>
              <w:rFonts w:ascii="Cambria Math" w:hAnsi="Cambria Math"/>
            </w:rPr>
            <m:t>)</m:t>
          </m:r>
        </m:oMath>
      </m:oMathPara>
    </w:p>
    <w:p w14:paraId="5AEC9174" w14:textId="77777777" w:rsidR="002A6CCA" w:rsidRPr="002A6CCA" w:rsidRDefault="002A6CCA" w:rsidP="002A6CCA"/>
    <w:p w14:paraId="16494B16" w14:textId="258E7E4B" w:rsidR="00FE7DC0" w:rsidRPr="009E7C61" w:rsidRDefault="00001586" w:rsidP="002A6CCA">
      <w:pPr>
        <w:pStyle w:val="Caption"/>
        <w:rPr>
          <w:b w:val="0"/>
        </w:rPr>
      </w:pPr>
      <m:oMathPara>
        <m:oMathParaPr>
          <m:jc m:val="right"/>
        </m:oMathParaPr>
        <m:oMath>
          <m:sSub>
            <m:sSubPr>
              <m:ctrlPr>
                <w:rPr>
                  <w:rFonts w:ascii="Cambria Math" w:hAnsi="Cambria Math"/>
                  <w:b w:val="0"/>
                  <w:bCs w:val="0"/>
                  <w:i/>
                </w:rPr>
              </m:ctrlPr>
            </m:sSubPr>
            <m:e>
              <m:r>
                <w:rPr>
                  <w:rFonts w:ascii="Cambria Math" w:hAnsi="Cambria Math"/>
                </w:rPr>
                <m:t>f</m:t>
              </m:r>
            </m:e>
            <m:sub>
              <m:r>
                <w:rPr>
                  <w:rFonts w:ascii="Cambria Math" w:hAnsi="Cambria Math"/>
                </w:rPr>
                <m:t>lock range</m:t>
              </m:r>
            </m:sub>
          </m:sSub>
          <m:r>
            <w:rPr>
              <w:rFonts w:ascii="Cambria Math" w:hAnsi="Cambria Math"/>
            </w:rPr>
            <m:t>=</m:t>
          </m:r>
          <m:sSub>
            <m:sSubPr>
              <m:ctrlPr>
                <w:rPr>
                  <w:rFonts w:ascii="Cambria Math" w:hAnsi="Cambria Math"/>
                  <w:b w:val="0"/>
                  <w:i/>
                </w:rPr>
              </m:ctrlPr>
            </m:sSubPr>
            <m:e>
              <m:r>
                <w:rPr>
                  <w:rFonts w:ascii="Cambria Math" w:hAnsi="Cambria Math"/>
                </w:rPr>
                <m:t>f</m:t>
              </m:r>
            </m:e>
            <m:sub>
              <m:r>
                <w:rPr>
                  <w:rFonts w:ascii="Cambria Math" w:hAnsi="Cambria Math"/>
                </w:rPr>
                <m:t>center</m:t>
              </m:r>
            </m:sub>
          </m:sSub>
          <m: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w:rPr>
                      <w:rFonts w:ascii="Cambria Math" w:hAnsi="Cambria Math"/>
                    </w:rPr>
                    <m:t>K</m:t>
                  </m:r>
                </m:e>
                <m:sub>
                  <m:r>
                    <w:rPr>
                      <w:rFonts w:ascii="Cambria Math" w:hAnsi="Cambria Math"/>
                    </w:rPr>
                    <m:t>o</m:t>
                  </m:r>
                </m:sub>
              </m:sSub>
              <m:sSub>
                <m:sSubPr>
                  <m:ctrlPr>
                    <w:rPr>
                      <w:rFonts w:ascii="Cambria Math" w:hAnsi="Cambria Math"/>
                      <w:b w:val="0"/>
                      <w:bCs w:val="0"/>
                      <w:i/>
                    </w:rPr>
                  </m:ctrlPr>
                </m:sSubPr>
                <m:e>
                  <m:r>
                    <w:rPr>
                      <w:rFonts w:ascii="Cambria Math" w:hAnsi="Cambria Math"/>
                    </w:rPr>
                    <m:t>K</m:t>
                  </m:r>
                </m:e>
                <m:sub>
                  <m:r>
                    <w:rPr>
                      <w:rFonts w:ascii="Cambria Math" w:hAnsi="Cambria Math"/>
                    </w:rPr>
                    <m:t>p</m:t>
                  </m:r>
                </m:sub>
              </m:sSub>
              <m:sSub>
                <m:sSubPr>
                  <m:ctrlPr>
                    <w:rPr>
                      <w:rFonts w:ascii="Cambria Math" w:hAnsi="Cambria Math"/>
                      <w:b w:val="0"/>
                      <w:bCs w:val="0"/>
                      <w:i/>
                    </w:rPr>
                  </m:ctrlPr>
                </m:sSubPr>
                <m:e>
                  <m:r>
                    <w:rPr>
                      <w:rFonts w:ascii="Cambria Math" w:hAnsi="Cambria Math"/>
                    </w:rPr>
                    <m:t>K</m:t>
                  </m:r>
                </m:e>
                <m:sub>
                  <m:r>
                    <w:rPr>
                      <w:rFonts w:ascii="Cambria Math" w:hAnsi="Cambria Math"/>
                    </w:rPr>
                    <m:t>v</m:t>
                  </m:r>
                </m:sub>
              </m:sSub>
            </m:num>
            <m:den>
              <m:r>
                <w:rPr>
                  <w:rFonts w:ascii="Cambria Math" w:hAnsi="Cambria Math"/>
                </w:rPr>
                <m:t>4π</m:t>
              </m:r>
            </m:den>
          </m:f>
          <m:r>
            <w:rPr>
              <w:rFonts w:ascii="Cambria Math" w:hAnsi="Cambria Math"/>
            </w:rPr>
            <m:t xml:space="preserve">                                                                               (</m:t>
          </m:r>
          <m:r>
            <w:rPr>
              <w:rFonts w:ascii="Cambria Math" w:hAnsi="Cambria Math"/>
              <w:b w:val="0"/>
              <w:i/>
            </w:rPr>
            <w:fldChar w:fldCharType="begin"/>
          </m:r>
          <m:r>
            <m:rPr>
              <m:sty m:val="p"/>
            </m:rPr>
            <w:rPr>
              <w:rFonts w:ascii="Cambria Math" w:hAnsi="Cambria Math"/>
            </w:rPr>
            <m:t xml:space="preserve"> SEQ Equation \* ARABIC </m:t>
          </m:r>
          <m:r>
            <w:rPr>
              <w:rFonts w:ascii="Cambria Math" w:hAnsi="Cambria Math"/>
              <w:b w:val="0"/>
              <w:i/>
            </w:rPr>
            <w:fldChar w:fldCharType="separate"/>
          </m:r>
          <m:r>
            <m:rPr>
              <m:sty m:val="p"/>
            </m:rPr>
            <w:rPr>
              <w:rFonts w:ascii="Cambria Math" w:hAnsi="Cambria Math"/>
              <w:noProof/>
            </w:rPr>
            <m:t>22</m:t>
          </m:r>
          <m:r>
            <w:rPr>
              <w:rFonts w:ascii="Cambria Math" w:hAnsi="Cambria Math"/>
              <w:b w:val="0"/>
              <w:i/>
            </w:rPr>
            <w:fldChar w:fldCharType="end"/>
          </m:r>
          <m:r>
            <w:rPr>
              <w:rFonts w:ascii="Cambria Math" w:hAnsi="Cambria Math"/>
            </w:rPr>
            <m:t>)</m:t>
          </m:r>
        </m:oMath>
      </m:oMathPara>
    </w:p>
    <w:p w14:paraId="4094EA67" w14:textId="77777777" w:rsidR="002A6CCA" w:rsidRDefault="002A6CCA" w:rsidP="002A6CCA"/>
    <w:p w14:paraId="68B3D0BD" w14:textId="3658BC09" w:rsidR="004144E4" w:rsidRDefault="00C5703E" w:rsidP="002A6CCA">
      <w:pPr>
        <w:rPr>
          <w:szCs w:val="22"/>
        </w:rPr>
      </w:pPr>
      <w:r w:rsidRPr="00A975F8">
        <w:rPr>
          <w:szCs w:val="22"/>
        </w:rPr>
        <w:t>In equation (2</w:t>
      </w:r>
      <w:r w:rsidR="009E7C61">
        <w:rPr>
          <w:szCs w:val="22"/>
        </w:rPr>
        <w:t>2</w:t>
      </w:r>
      <w:r w:rsidRPr="00A975F8">
        <w:rPr>
          <w:szCs w:val="22"/>
        </w:rPr>
        <w:t>),</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r w:rsidR="009E7C61">
        <w:rPr>
          <w:szCs w:val="22"/>
        </w:rPr>
        <w:t>.</w:t>
      </w:r>
    </w:p>
    <w:p w14:paraId="2BF15466" w14:textId="55917FAD" w:rsidR="002A6CCA" w:rsidRDefault="004144E4" w:rsidP="002A6CCA">
      <w:pPr>
        <w:rPr>
          <w:szCs w:val="22"/>
        </w:rPr>
      </w:pPr>
      <w:r>
        <w:rPr>
          <w:szCs w:val="22"/>
        </w:rPr>
        <w:t>Finally, u</w:t>
      </w:r>
      <w:r w:rsidR="00A975F8">
        <w:rPr>
          <w:szCs w:val="22"/>
        </w:rPr>
        <w:t xml:space="preserve">sing equations </w:t>
      </w:r>
      <w:r w:rsidR="009E7C61">
        <w:rPr>
          <w:szCs w:val="22"/>
        </w:rPr>
        <w:t>(18</w:t>
      </w:r>
      <w:r w:rsidR="00205EC0">
        <w:rPr>
          <w:szCs w:val="22"/>
        </w:rPr>
        <w:t>)</w:t>
      </w:r>
      <w:r w:rsidR="009E7C61">
        <w:rPr>
          <w:szCs w:val="22"/>
        </w:rPr>
        <w:t>-(20), (21) and (22)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lastRenderedPageBreak/>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CD7ED3">
        <w:rPr>
          <w:b w:val="0"/>
          <w:noProof/>
          <w:sz w:val="18"/>
        </w:rPr>
        <w:t>15</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2EDE1341" w14:textId="7812D3F0" w:rsidR="004C6815" w:rsidRDefault="00DD6598" w:rsidP="00DB14FC">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5D935438" w14:textId="77777777" w:rsidR="00DB14FC" w:rsidRPr="00DB14FC" w:rsidRDefault="00DB14FC" w:rsidP="00DB14FC"/>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4FF8E9F3" w:rsidR="008402AF" w:rsidRPr="00E57B68" w:rsidRDefault="00DB14FC" w:rsidP="00DB14FC">
      <w:pPr>
        <w:jc w:val="cente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Pr="00DB14FC">
        <w:rPr>
          <w:noProof/>
          <w:sz w:val="20"/>
        </w:rPr>
        <w:t>3</w:t>
      </w:r>
      <w:r w:rsidRPr="00DB14FC">
        <w:rPr>
          <w:noProof/>
          <w:sz w:val="20"/>
        </w:rPr>
        <w:fldChar w:fldCharType="end"/>
      </w:r>
      <w:r w:rsidRPr="00DB14FC">
        <w:rPr>
          <w:sz w:val="20"/>
        </w:rPr>
        <w:t>.  Initial Specifications for the design of the Costas Loop carrier recovery circuit.</w:t>
      </w:r>
    </w:p>
    <w:p w14:paraId="0559981A" w14:textId="77777777" w:rsidR="00DB14FC" w:rsidRDefault="00DB14FC" w:rsidP="000507E8"/>
    <w:p w14:paraId="5C34B88C" w14:textId="7A51637C" w:rsidR="00D64CF1" w:rsidRDefault="00D64CF1" w:rsidP="000507E8">
      <w:pPr>
        <w:rPr>
          <w:szCs w:val="22"/>
        </w:rPr>
      </w:pPr>
      <w:r>
        <w:t xml:space="preserve">The VCO center frequency is 4800 Hz so that when the Costas Loop is locked in phase and frequency with </w:t>
      </w:r>
      <w:r>
        <w:lastRenderedPageBreak/>
        <w:t>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24A5DE72"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B14FC">
        <w:rPr>
          <w:szCs w:val="22"/>
        </w:rPr>
        <w:t>16</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CD7ED3">
        <w:rPr>
          <w:b w:val="0"/>
          <w:noProof/>
        </w:rPr>
        <w:t>16</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423E7F8C"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DB14FC">
        <w:t xml:space="preserve"> Figure 15</w:t>
      </w:r>
      <w:r w:rsidR="009F718A">
        <w:t>,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w:t>
      </w:r>
      <w:r w:rsidR="009F718A" w:rsidRPr="00DB14FC">
        <w:rPr>
          <w:highlight w:val="yellow"/>
        </w:rPr>
        <w:t>(DSP48 Datasheet)</w:t>
      </w:r>
      <w:r w:rsidR="009F718A">
        <w:t xml:space="preserve">.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1CED30CE"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w:t>
      </w:r>
      <w:r w:rsidR="00E65045">
        <w:rPr>
          <w:szCs w:val="22"/>
        </w:rPr>
        <w:lastRenderedPageBreak/>
        <w:t xml:space="preserve">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w:t>
      </w:r>
      <w:r w:rsidR="00DB14FC">
        <w:rPr>
          <w:szCs w:val="22"/>
        </w:rPr>
        <w:t>s</w:t>
      </w:r>
      <w:r w:rsidR="00F245D8">
        <w:rPr>
          <w:szCs w:val="22"/>
        </w:rPr>
        <w:t xml:space="preserve">.  </w:t>
      </w:r>
    </w:p>
    <w:p w14:paraId="07B5CB3B" w14:textId="64C74CD6" w:rsidR="00F245D8" w:rsidRPr="00DB14FC" w:rsidRDefault="00F245D8" w:rsidP="00F245D8">
      <w:pPr>
        <w:jc w:val="center"/>
        <w:rPr>
          <w:sz w:val="20"/>
          <w:szCs w:val="22"/>
        </w:rPr>
      </w:pP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4CDB8795" w:rsidR="00721D6D" w:rsidRDefault="00DB14FC" w:rsidP="00301DD2">
      <w:pPr>
        <w:jc w:val="center"/>
        <w:rPr>
          <w:szCs w:val="22"/>
        </w:rP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Pr="00DB14FC">
        <w:rPr>
          <w:noProof/>
          <w:sz w:val="20"/>
        </w:rPr>
        <w:t>4</w:t>
      </w:r>
      <w:r w:rsidRPr="00DB14FC">
        <w:rPr>
          <w:noProof/>
          <w:sz w:val="20"/>
        </w:rPr>
        <w:fldChar w:fldCharType="end"/>
      </w:r>
      <w:r w:rsidRPr="00DB14FC">
        <w:rPr>
          <w:sz w:val="20"/>
        </w:rPr>
        <w:t>:  Gains required to meet the desired Lock time and Lock Range</w:t>
      </w:r>
    </w:p>
    <w:p w14:paraId="1F199502" w14:textId="37D555CC"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implementation of PI filter in Verilog can be done using only adders and shift registers instead </w:t>
      </w:r>
      <w:r w:rsidR="00DB14FC">
        <w:rPr>
          <w:szCs w:val="22"/>
        </w:rPr>
        <w:t>of multipliers.  Figures 17</w:t>
      </w:r>
      <w:r>
        <w:rPr>
          <w:szCs w:val="22"/>
        </w:rPr>
        <w:t xml:space="preserve"> and 1</w:t>
      </w:r>
      <w:r w:rsidR="00DB14FC">
        <w:rPr>
          <w:szCs w:val="22"/>
        </w:rPr>
        <w:t>8</w:t>
      </w:r>
      <w:r>
        <w:rPr>
          <w:szCs w:val="22"/>
        </w:rPr>
        <w:t xml:space="preserve">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CD7ED3" w:rsidRPr="003521CC">
        <w:rPr>
          <w:b w:val="0"/>
          <w:noProof/>
          <w:sz w:val="18"/>
        </w:rPr>
        <w:t>17</w:t>
      </w:r>
      <w:r w:rsidRPr="003521CC">
        <w:rPr>
          <w:b w:val="0"/>
          <w:sz w:val="18"/>
        </w:rPr>
        <w:fldChar w:fldCharType="end"/>
      </w:r>
      <w:r w:rsidRPr="003521CC">
        <w:rPr>
          <w:b w:val="0"/>
          <w:sz w:val="18"/>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lastRenderedPageBreak/>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3521CC" w:rsidRDefault="00F245D8" w:rsidP="00F245D8">
      <w:pPr>
        <w:pStyle w:val="Caption"/>
        <w:ind w:left="540" w:right="45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CD7ED3" w:rsidRPr="003521CC">
        <w:rPr>
          <w:b w:val="0"/>
          <w:noProof/>
          <w:sz w:val="18"/>
        </w:rPr>
        <w:t>18</w:t>
      </w:r>
      <w:r w:rsidRPr="003521CC">
        <w:rPr>
          <w:b w:val="0"/>
          <w:sz w:val="18"/>
        </w:rPr>
        <w:fldChar w:fldCharType="end"/>
      </w:r>
      <w:r w:rsidRPr="003521CC">
        <w:rPr>
          <w:b w:val="0"/>
          <w:sz w:val="18"/>
        </w:rPr>
        <w:t xml:space="preserve">  (Top) Costas Loop phase error and (Bottom) VCO output overlaid on the 4800 Hz TX carrier.  Phase offset is</w:t>
      </w:r>
      <m:oMath>
        <m:r>
          <m:rPr>
            <m:sty m:val="bi"/>
          </m:rPr>
          <w:rPr>
            <w:rFonts w:ascii="Cambria Math" w:hAnsi="Cambria Math"/>
            <w:sz w:val="18"/>
          </w:rPr>
          <m:t xml:space="preserve"> π/3</m:t>
        </m:r>
      </m:oMath>
      <w:r w:rsidRPr="003521CC">
        <w:rPr>
          <w:b w:val="0"/>
          <w:sz w:val="18"/>
        </w:rPr>
        <w:t xml:space="preserve"> and VCO center frequency is 5 kHz. </w:t>
      </w:r>
    </w:p>
    <w:p w14:paraId="534870E1" w14:textId="77777777" w:rsidR="00F245D8" w:rsidRDefault="00F245D8" w:rsidP="00F245D8"/>
    <w:p w14:paraId="3B857BCB" w14:textId="61A1742B" w:rsidR="00F245D8" w:rsidRDefault="003521CC" w:rsidP="00F245D8">
      <w:r>
        <w:t>The results in Figures 17</w:t>
      </w:r>
      <w:r w:rsidR="00F245D8">
        <w:t xml:space="preserve"> and 1</w:t>
      </w:r>
      <w:r>
        <w:t>8</w:t>
      </w:r>
      <w:r w:rsidR="00F245D8">
        <w:t xml:space="preserve"> illustrate that the Costas loop meets the proposed design requirements.  The loops lock time for both phase and frequency steps are less than 3 ms and is capable of tracking 200 Hz frequency steps.  In addition, as pre</w:t>
      </w:r>
      <w:r>
        <w:t>dicted previously, Figure 18</w:t>
      </w:r>
      <w:r w:rsidR="00F245D8">
        <w:t xml:space="preserve"> shows a small but negligible steady error</w:t>
      </w:r>
      <w:r>
        <w:t xml:space="preserve"> as predicted earlier</w:t>
      </w:r>
      <w:r w:rsidR="00F245D8">
        <w:t>.  T</w:t>
      </w:r>
      <w:r>
        <w:t>his is corroborated in Figure 19</w:t>
      </w:r>
      <w:r w:rsidR="00F245D8">
        <w:t xml:space="preserve"> which displays the demodulated signals for each simulation.</w:t>
      </w:r>
    </w:p>
    <w:p w14:paraId="74D4C29E" w14:textId="52B3A934" w:rsidR="00F245D8" w:rsidRPr="00F245D8" w:rsidRDefault="00F245D8" w:rsidP="00F245D8">
      <w:pPr>
        <w:rPr>
          <w:b/>
          <w:noProof/>
          <w:sz w:val="16"/>
        </w:rPr>
      </w:pPr>
    </w:p>
    <w:p w14:paraId="3D052696" w14:textId="6EFB9B19" w:rsidR="00F245D8" w:rsidRDefault="00F245D8" w:rsidP="00F245D8">
      <w:r>
        <w:rPr>
          <w:noProof/>
        </w:rPr>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3521CC" w:rsidRDefault="00F245D8" w:rsidP="00F245D8">
      <w:pPr>
        <w:pStyle w:val="Caption"/>
        <w:ind w:left="540" w:right="540"/>
        <w:rPr>
          <w:b w:val="0"/>
          <w:sz w:val="18"/>
        </w:rPr>
      </w:pPr>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CD7ED3" w:rsidRPr="003521CC">
        <w:rPr>
          <w:b w:val="0"/>
          <w:noProof/>
          <w:sz w:val="18"/>
        </w:rPr>
        <w:t>19</w:t>
      </w:r>
      <w:r w:rsidRPr="003521CC">
        <w:rPr>
          <w:b w:val="0"/>
          <w:sz w:val="18"/>
        </w:rPr>
        <w:fldChar w:fldCharType="end"/>
      </w:r>
      <w:r w:rsidRPr="003521CC">
        <w:rPr>
          <w:b w:val="0"/>
          <w:sz w:val="18"/>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3A03ECDC" w:rsidR="003357F4" w:rsidRDefault="003357F4" w:rsidP="003357F4">
      <w:r>
        <w:t xml:space="preserve">The synchronization between the transmitter and the receiver is done using the Early-Late Gate Timing Recovery circuit, among the several other </w:t>
      </w:r>
      <w:r w:rsidR="003521CC">
        <w:t>circuits</w:t>
      </w:r>
      <w:r>
        <w:t xml:space="preserve"> available, the Early Late Gate has proven to be the ideal </w:t>
      </w:r>
      <w:r>
        <w:lastRenderedPageBreak/>
        <w:t>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the Early Late Gate depends on its loop filter component in circuitry. This component is used to minimize the settling time of the circuit to synchronize the received signal. Therefore, based on those facts, it was found beneficial to implement a PID controller for achieving an app</w:t>
      </w:r>
      <w:r w:rsidR="00A635EA">
        <w:t>ropriate settling time. Figure 7</w:t>
      </w:r>
      <w:r>
        <w:t xml:space="preserve">, would then consist of a PID controller for its loop filter, while the remaining components will remain the same. </w:t>
      </w:r>
    </w:p>
    <w:p w14:paraId="0539D40C" w14:textId="0357C3DC" w:rsidR="003357F4" w:rsidRDefault="00A635EA" w:rsidP="003357F4">
      <w:r>
        <w:t xml:space="preserve">After </w:t>
      </w:r>
      <w:r w:rsidR="003357F4">
        <w:t xml:space="preserve">obtaining a zero error rate from the Early Late Gate, the early and late clocks must operate within a </w:t>
      </w:r>
      <w:r>
        <w:t>specified</w:t>
      </w:r>
      <w:r w:rsidR="003357F4">
        <w:t xml:space="preserve"> region which allow</w:t>
      </w:r>
      <w:r>
        <w:t>s</w:t>
      </w:r>
      <w:r w:rsidR="003357F4">
        <w:t xml:space="preserve"> the integrators to </w:t>
      </w:r>
      <w:r>
        <w:t>accumulate</w:t>
      </w:r>
      <w:r w:rsidR="003357F4">
        <w:t xml:space="preserve"> an equal amount of energy from the two branches. This region is commonly referred to as the </w:t>
      </w:r>
      <w:r w:rsidR="003357F4">
        <w:rPr>
          <w:i/>
        </w:rPr>
        <w:t xml:space="preserve">correct receiver timing </w:t>
      </w:r>
      <w:r w:rsidR="003357F4">
        <w:t xml:space="preserve">while the </w:t>
      </w:r>
      <w:r w:rsidR="003357F4">
        <w:rPr>
          <w:i/>
        </w:rPr>
        <w:t>early/ late</w:t>
      </w:r>
      <w:r w:rsidR="003357F4">
        <w:t xml:space="preserve"> </w:t>
      </w:r>
      <w:r w:rsidR="003357F4">
        <w:rPr>
          <w:i/>
        </w:rPr>
        <w:t>receiver timing</w:t>
      </w:r>
      <w:r w:rsidR="003357F4">
        <w:t xml:space="preserve"> are known to detriment the error between the early and late gates. Figure 15 illustrates the desired condition for the three samples to operate in, note that the </w:t>
      </w:r>
      <w:r>
        <w:t>energy accumulated</w:t>
      </w:r>
      <w:r w:rsidR="003357F4">
        <w:t xml:space="preserve"> by the integrators will be </w:t>
      </w:r>
      <w:r>
        <w:t>equal</w:t>
      </w:r>
      <w:r w:rsidR="003357F4">
        <w:t xml:space="preserve">. Before it locks itself into the </w:t>
      </w:r>
      <w:r w:rsidR="003357F4" w:rsidRPr="00FA7F62">
        <w:rPr>
          <w:i/>
        </w:rPr>
        <w:t>correct timing</w:t>
      </w:r>
      <w:r w:rsidR="003357F4">
        <w:t xml:space="preserve"> the circuit first adjusts its clock using the PID controller. The controller, makes use of the Proportional and Integral gains to drive the output clock from the error signals. The </w:t>
      </w:r>
      <w:r>
        <w:t>P</w:t>
      </w:r>
      <w:r w:rsidR="003357F4">
        <w:t>I controller</w:t>
      </w:r>
      <w:r>
        <w:t xml:space="preserve"> gains</w:t>
      </w:r>
      <w:r w:rsidR="003357F4">
        <w:t xml:space="preserve"> </w:t>
      </w:r>
      <w:r>
        <w:t>are listed in</w:t>
      </w:r>
      <w:r w:rsidR="003357F4">
        <w:t xml:space="preserve"> table 3.</w:t>
      </w:r>
    </w:p>
    <w:p w14:paraId="168870F5" w14:textId="77777777" w:rsidR="003357F4" w:rsidRDefault="003357F4" w:rsidP="003357F4">
      <w:pPr>
        <w:jc w:val="center"/>
      </w:pPr>
      <w:bookmarkStart w:id="41" w:name="_GoBack"/>
      <w:r w:rsidRPr="00037F40">
        <w:rPr>
          <w:noProof/>
        </w:rPr>
        <w:drawing>
          <wp:inline distT="0" distB="0" distL="0" distR="0" wp14:anchorId="155B9EA9" wp14:editId="7FD31629">
            <wp:extent cx="3864334" cy="2848919"/>
            <wp:effectExtent l="0" t="0" r="3175" b="889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265" cy="2876883"/>
                    </a:xfrm>
                    <a:prstGeom prst="rect">
                      <a:avLst/>
                    </a:prstGeom>
                    <a:noFill/>
                    <a:ln>
                      <a:noFill/>
                    </a:ln>
                  </pic:spPr>
                </pic:pic>
              </a:graphicData>
            </a:graphic>
          </wp:inline>
        </w:drawing>
      </w:r>
      <w:bookmarkEnd w:id="41"/>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lastRenderedPageBreak/>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 xml:space="preserve">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w:t>
      </w:r>
      <w:r>
        <w:lastRenderedPageBreak/>
        <w:t>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lastRenderedPageBreak/>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2" w:name="_Toc386402489"/>
      <w:r>
        <w:t>3.1.</w:t>
      </w:r>
      <w:r w:rsidR="00AE3F2C">
        <w:t>5</w:t>
      </w:r>
      <w:r>
        <w:tab/>
        <w:t xml:space="preserve">Forward Error Correction: </w:t>
      </w:r>
      <w:r w:rsidR="00DC7211">
        <w:t xml:space="preserve">Soft-decision </w:t>
      </w:r>
      <w:r>
        <w:t>Viterbi Decoding</w:t>
      </w:r>
      <w:bookmarkEnd w:id="42"/>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w:t>
      </w:r>
      <w:r>
        <w:lastRenderedPageBreak/>
        <w:t>expressed as follows:</w:t>
      </w:r>
    </w:p>
    <w:p w14:paraId="078BCC09" w14:textId="69E7F4AC" w:rsidR="00C17115" w:rsidRPr="002C2739" w:rsidRDefault="00001586"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3" w:name="_Toc386402490"/>
      <w:r>
        <w:t>3.1.6</w:t>
      </w:r>
      <w:r>
        <w:tab/>
      </w:r>
      <w:r w:rsidR="006729E6">
        <w:t>Simulation Results</w:t>
      </w:r>
      <w:bookmarkEnd w:id="43"/>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w:t>
      </w:r>
      <w:r w:rsidR="00FD3B81">
        <w:lastRenderedPageBreak/>
        <w:t xml:space="preserve">AWGN. </w:t>
      </w:r>
    </w:p>
    <w:p w14:paraId="38B59FF9" w14:textId="46FC0B4F" w:rsidR="00AA2CA3" w:rsidRDefault="00ED0C47" w:rsidP="003C5FAC">
      <w:pPr>
        <w:jc w:val="left"/>
        <w:rPr>
          <w:b/>
        </w:rPr>
      </w:pPr>
      <w:r w:rsidRPr="00ED0C47">
        <w:rPr>
          <w:b/>
          <w:noProof/>
        </w:rPr>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4"/>
      <w:r w:rsidRPr="00D30FCC">
        <w:rPr>
          <w:sz w:val="20"/>
        </w:rPr>
        <w:t>AWGN</w:t>
      </w:r>
      <w:commentRangeEnd w:id="44"/>
      <w:r w:rsidRPr="00D30FCC">
        <w:rPr>
          <w:rStyle w:val="CommentReference"/>
          <w:sz w:val="14"/>
        </w:rPr>
        <w:commentReference w:id="44"/>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5" w:name="_Toc386402491"/>
      <w:r>
        <w:t xml:space="preserve">Hardware Implementation using ISE </w:t>
      </w:r>
      <w:r w:rsidR="00644133">
        <w:t>Project</w:t>
      </w:r>
      <w:r>
        <w:t xml:space="preserve"> </w:t>
      </w:r>
      <w:r w:rsidR="00644133">
        <w:t>Navigator</w:t>
      </w:r>
      <w:bookmarkEnd w:id="45"/>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lastRenderedPageBreak/>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8C34CA">
      <w:pPr>
        <w:jc w:val="center"/>
      </w:pPr>
      <w:r w:rsidRPr="008A5FAA">
        <w:rPr>
          <w:noProof/>
        </w:rPr>
        <w:lastRenderedPageBreak/>
        <w:drawing>
          <wp:inline distT="0" distB="0" distL="0" distR="0" wp14:anchorId="341CD5D5" wp14:editId="6CA478AF">
            <wp:extent cx="4562475" cy="2515879"/>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9395" cy="2525209"/>
                    </a:xfrm>
                    <a:prstGeom prst="rect">
                      <a:avLst/>
                    </a:prstGeom>
                    <a:noFill/>
                    <a:ln>
                      <a:noFill/>
                    </a:ln>
                  </pic:spPr>
                </pic:pic>
              </a:graphicData>
            </a:graphic>
          </wp:inline>
        </w:drawing>
      </w:r>
    </w:p>
    <w:p w14:paraId="321C99D6" w14:textId="3F2D636B" w:rsidR="0024170D" w:rsidRPr="0024170D" w:rsidRDefault="0024170D" w:rsidP="0024170D">
      <w:pPr>
        <w:ind w:left="1170" w:right="1080"/>
        <w:rPr>
          <w:b/>
          <w:sz w:val="20"/>
        </w:rPr>
      </w:pPr>
      <w:r w:rsidRPr="0024170D">
        <w:rPr>
          <w:b/>
        </w:rPr>
        <w:t xml:space="preserve">Figure </w:t>
      </w:r>
      <w:r w:rsidRPr="0024170D">
        <w:rPr>
          <w:b/>
        </w:rPr>
        <w:fldChar w:fldCharType="begin"/>
      </w:r>
      <w:r w:rsidRPr="0024170D">
        <w:rPr>
          <w:b/>
        </w:rPr>
        <w:instrText xml:space="preserve"> SEQ Figure \* ARABIC </w:instrText>
      </w:r>
      <w:r w:rsidRPr="0024170D">
        <w:rPr>
          <w:b/>
        </w:rPr>
        <w:fldChar w:fldCharType="separate"/>
      </w:r>
      <w:r w:rsidR="00CD7ED3">
        <w:rPr>
          <w:b/>
          <w:noProof/>
        </w:rPr>
        <w:t>20</w:t>
      </w:r>
      <w:r w:rsidRPr="0024170D">
        <w:rPr>
          <w:b/>
        </w:rPr>
        <w:fldChar w:fldCharType="end"/>
      </w:r>
      <w:r w:rsidRPr="0024170D">
        <w:rPr>
          <w:b/>
        </w:rPr>
        <w:t xml:space="preserve">.  </w:t>
      </w:r>
      <w:r w:rsidRPr="0024170D">
        <w:rPr>
          <w:b/>
          <w:sz w:val="20"/>
        </w:rPr>
        <w:t>High-level system architecture of the DUT of this senior design project. Shown is a functional block diagram of the Xilinx Spartan 6 XC6SLX45-2CSG484C(I) located on the TE0630 FPGA module. The FPGA pins used are highlighted and associated with the internal functionalities. Namely, there are pins used to interface to the DCE RS-232 port of the TE0304 carrier board, 100 MHz system clock, system reset, user LEDs, and PMod</w:t>
      </w:r>
      <w:r w:rsidRPr="0024170D">
        <w:rPr>
          <w:b/>
          <w:sz w:val="20"/>
          <w:vertAlign w:val="superscript"/>
        </w:rPr>
        <w:t>TM</w:t>
      </w:r>
      <w:r w:rsidRPr="0024170D">
        <w:rPr>
          <w:b/>
          <w:sz w:val="20"/>
        </w:rPr>
        <w:t xml:space="preserve"> ports. The PMod ports are used to interface with a DAC or logic analyzer for testing purposes. </w:t>
      </w:r>
    </w:p>
    <w:p w14:paraId="4CCBACA9" w14:textId="45C18330" w:rsidR="0024170D" w:rsidRDefault="0024170D" w:rsidP="0024170D">
      <w:pPr>
        <w:pStyle w:val="Caption"/>
      </w:pP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BDE8F28" w14:textId="2426E1DA" w:rsidR="0024170D" w:rsidRPr="0024170D" w:rsidRDefault="0024170D" w:rsidP="0024170D">
      <w:pPr>
        <w:rPr>
          <w:b/>
          <w:sz w:val="20"/>
        </w:rPr>
      </w:pPr>
      <w:r w:rsidRPr="0024170D">
        <w:rPr>
          <w:b/>
        </w:rPr>
        <w:t xml:space="preserve">Figure </w:t>
      </w:r>
      <w:r w:rsidRPr="0024170D">
        <w:rPr>
          <w:b/>
        </w:rPr>
        <w:fldChar w:fldCharType="begin"/>
      </w:r>
      <w:r w:rsidRPr="0024170D">
        <w:rPr>
          <w:b/>
        </w:rPr>
        <w:instrText xml:space="preserve"> SEQ Figure \* ARABIC </w:instrText>
      </w:r>
      <w:r w:rsidRPr="0024170D">
        <w:rPr>
          <w:b/>
        </w:rPr>
        <w:fldChar w:fldCharType="separate"/>
      </w:r>
      <w:r w:rsidR="00CD7ED3">
        <w:rPr>
          <w:b/>
          <w:noProof/>
        </w:rPr>
        <w:t>21</w:t>
      </w:r>
      <w:r w:rsidRPr="0024170D">
        <w:rPr>
          <w:b/>
        </w:rPr>
        <w:fldChar w:fldCharType="end"/>
      </w:r>
      <w:r w:rsidRPr="0024170D">
        <w:rPr>
          <w:b/>
        </w:rPr>
        <w:t xml:space="preserve">.  </w:t>
      </w:r>
      <w:r w:rsidRPr="0024170D">
        <w:rPr>
          <w:b/>
          <w:sz w:val="20"/>
        </w:rPr>
        <w:t>The top-level I/O wrapper module for the DUT. This module interfaces to the various I/O available to the FPGA including RS-232 ports, 100 MHz system clock, system reset, four user LEDs, and two PMod</w:t>
      </w:r>
      <w:r w:rsidRPr="0024170D">
        <w:rPr>
          <w:b/>
          <w:sz w:val="20"/>
          <w:vertAlign w:val="superscript"/>
        </w:rPr>
        <w:t>TM</w:t>
      </w:r>
      <w:r w:rsidRPr="0024170D">
        <w:rPr>
          <w:b/>
          <w:sz w:val="20"/>
        </w:rPr>
        <w:t xml:space="preserve"> </w:t>
      </w:r>
      <w:r w:rsidRPr="0024170D">
        <w:rPr>
          <w:b/>
          <w:sz w:val="20"/>
        </w:rPr>
        <w:lastRenderedPageBreak/>
        <w:t>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Pr="0024170D">
        <w:rPr>
          <w:b/>
          <w:sz w:val="20"/>
          <w:vertAlign w:val="superscript"/>
        </w:rPr>
        <w:t>TM</w:t>
      </w:r>
      <w:r w:rsidRPr="0024170D">
        <w:rPr>
          <w:b/>
          <w:sz w:val="20"/>
        </w:rPr>
        <w:t xml:space="preserve"> interfacing.</w:t>
      </w:r>
    </w:p>
    <w:p w14:paraId="280B24D1" w14:textId="7F6C6152" w:rsidR="0024170D" w:rsidRDefault="0024170D" w:rsidP="0024170D">
      <w:pPr>
        <w:pStyle w:val="Caption"/>
      </w:pPr>
    </w:p>
    <w:p w14:paraId="1F7515FB" w14:textId="79A96CB8" w:rsidR="001E39F7" w:rsidRDefault="001E39F7" w:rsidP="00364F0E">
      <w:pPr>
        <w:pStyle w:val="Heading3"/>
        <w:numPr>
          <w:ilvl w:val="0"/>
          <w:numId w:val="0"/>
        </w:numPr>
      </w:pPr>
      <w:bookmarkStart w:id="46" w:name="_Toc386402492"/>
      <w:r>
        <w:t>3.2.1</w:t>
      </w:r>
      <w:r>
        <w:tab/>
        <w:t>Serial Terminal Program &amp; Software BER Calculation Script</w:t>
      </w:r>
      <w:bookmarkEnd w:id="46"/>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1A0FC366" w14:textId="4A4BE947" w:rsidR="003A0D21" w:rsidRDefault="0024170D" w:rsidP="0024170D">
      <w:pPr>
        <w:spacing w:after="0"/>
        <w:ind w:left="1530" w:right="1440"/>
        <w:rPr>
          <w:b/>
          <w:sz w:val="20"/>
        </w:rPr>
      </w:pPr>
      <w:r w:rsidRPr="0024170D">
        <w:rPr>
          <w:b/>
        </w:rPr>
        <w:t xml:space="preserve">Figure </w:t>
      </w:r>
      <w:r w:rsidRPr="0024170D">
        <w:rPr>
          <w:b/>
        </w:rPr>
        <w:fldChar w:fldCharType="begin"/>
      </w:r>
      <w:r w:rsidRPr="0024170D">
        <w:rPr>
          <w:b/>
        </w:rPr>
        <w:instrText xml:space="preserve"> SEQ Figure \* ARABIC </w:instrText>
      </w:r>
      <w:r w:rsidRPr="0024170D">
        <w:rPr>
          <w:b/>
        </w:rPr>
        <w:fldChar w:fldCharType="separate"/>
      </w:r>
      <w:r w:rsidR="00CD7ED3">
        <w:rPr>
          <w:b/>
          <w:noProof/>
        </w:rPr>
        <w:t>22</w:t>
      </w:r>
      <w:r w:rsidRPr="0024170D">
        <w:rPr>
          <w:b/>
        </w:rPr>
        <w:fldChar w:fldCharType="end"/>
      </w:r>
      <w:r w:rsidRPr="0024170D">
        <w:rPr>
          <w:b/>
        </w:rPr>
        <w:t xml:space="preserve">.  </w:t>
      </w:r>
      <w:r w:rsidRPr="0024170D">
        <w:rPr>
          <w:b/>
          <w:sz w:val="20"/>
        </w:rPr>
        <w:t xml:space="preserve">RS-232 serial terminal setup parameters for 1200 8N1 communication between BERT and DUT. A 10 millisecond delay is used between each ASCII character transmission since no flow control is used. </w:t>
      </w:r>
    </w:p>
    <w:p w14:paraId="38F038DB" w14:textId="77777777" w:rsidR="0024170D" w:rsidRPr="0024170D" w:rsidRDefault="0024170D" w:rsidP="0024170D">
      <w:pPr>
        <w:spacing w:after="0"/>
        <w:ind w:left="1530" w:right="1440"/>
        <w:rPr>
          <w:b/>
          <w:sz w:val="20"/>
        </w:rPr>
      </w:pP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08EA646B" w14:textId="77777777" w:rsidR="0024170D" w:rsidRDefault="0024170D" w:rsidP="003A0D21">
      <w:pPr>
        <w:spacing w:after="0"/>
        <w:jc w:val="left"/>
      </w:pPr>
    </w:p>
    <w:p w14:paraId="2ABC342D" w14:textId="47B173FC" w:rsidR="000B4B64" w:rsidRDefault="000B4B64" w:rsidP="000B4B64">
      <w:pPr>
        <w:spacing w:after="0"/>
        <w:jc w:val="center"/>
      </w:pPr>
      <w:r w:rsidRPr="000B4B64">
        <w:rPr>
          <w:noProof/>
        </w:rPr>
        <w:lastRenderedPageBreak/>
        <w:drawing>
          <wp:inline distT="0" distB="0" distL="0" distR="0" wp14:anchorId="7990EE5B" wp14:editId="00FD8B1B">
            <wp:extent cx="3171825" cy="2378869"/>
            <wp:effectExtent l="0" t="0" r="0" b="254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696" cy="2381772"/>
                    </a:xfrm>
                    <a:prstGeom prst="rect">
                      <a:avLst/>
                    </a:prstGeom>
                    <a:noFill/>
                    <a:ln>
                      <a:noFill/>
                    </a:ln>
                  </pic:spPr>
                </pic:pic>
              </a:graphicData>
            </a:graphic>
          </wp:inline>
        </w:drawing>
      </w:r>
    </w:p>
    <w:p w14:paraId="03126A97" w14:textId="231B1FEF" w:rsidR="003A0D21" w:rsidRDefault="0024170D" w:rsidP="0024170D">
      <w:pPr>
        <w:pStyle w:val="Caption"/>
        <w:ind w:left="1530" w:right="1440"/>
      </w:pPr>
      <w:r>
        <w:t xml:space="preserve">Figure </w:t>
      </w:r>
      <w:fldSimple w:instr=" SEQ Figure \* ARABIC ">
        <w:r w:rsidR="00CD7ED3">
          <w:rPr>
            <w:noProof/>
          </w:rPr>
          <w:t>23</w:t>
        </w:r>
      </w:fldSimple>
      <w:r>
        <w:t xml:space="preserve">.  </w:t>
      </w:r>
      <w:r w:rsidR="000B4B64">
        <w:t xml:space="preserve">Two ASCII characters being transmitted from the BERT to the DUT using </w:t>
      </w:r>
      <w:r w:rsidR="00D62B87">
        <w:t xml:space="preserve">  </w:t>
      </w:r>
      <w:r w:rsidR="000B4B64">
        <w:t xml:space="preserve">1200 8N1 RS-232 communication. A </w:t>
      </w:r>
      <w:r w:rsidR="00D62B87">
        <w:t xml:space="preserve">25 ms transmit delay occurs between each ASCII character transmission, but the delay can be reduced. How much of a reduction depends on how quickly the DUT can receive or transmit a single ASCII character. </w:t>
      </w:r>
    </w:p>
    <w:p w14:paraId="72C20E09" w14:textId="77777777" w:rsidR="0024170D" w:rsidRPr="0024170D" w:rsidRDefault="0024170D" w:rsidP="0024170D"/>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001586"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7" w:name="_Toc386402493"/>
      <w:r>
        <w:t>3.2.2</w:t>
      </w:r>
      <w:r w:rsidR="00364F0E">
        <w:tab/>
        <w:t xml:space="preserve">10K-bit </w:t>
      </w:r>
      <w:r>
        <w:t xml:space="preserve">Receive </w:t>
      </w:r>
      <w:r w:rsidR="008A7EA9">
        <w:t xml:space="preserve">and Transit </w:t>
      </w:r>
      <w:r w:rsidR="00364F0E">
        <w:t>Storage Buffer</w:t>
      </w:r>
      <w:r w:rsidR="008A7EA9">
        <w:t>s</w:t>
      </w:r>
      <w:bookmarkEnd w:id="47"/>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t xml:space="preserve">Figure 48 shows the RS-232 receiver module (rcvr.v) of the DUT which interfaces to the RS-232 transmitter of the BERT. The receiver module (rcvr.v) processes the incoming RS-232 </w:t>
      </w:r>
      <w:r w:rsidR="003C2FEC">
        <w:t>signal</w:t>
      </w:r>
      <w:r>
        <w:t xml:space="preserve"> from the BERT, resulting </w:t>
      </w:r>
      <w:r>
        <w:lastRenderedPageBreak/>
        <w:t xml:space="preserve">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8C34CA">
      <w:pPr>
        <w:jc w:val="center"/>
      </w:pPr>
      <w:r>
        <w:rPr>
          <w:noProof/>
        </w:rPr>
        <w:drawing>
          <wp:inline distT="0" distB="0" distL="0" distR="0" wp14:anchorId="283C3C53" wp14:editId="7978DD87">
            <wp:extent cx="4848225" cy="31618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6832" cy="3167499"/>
                    </a:xfrm>
                    <a:prstGeom prst="rect">
                      <a:avLst/>
                    </a:prstGeom>
                  </pic:spPr>
                </pic:pic>
              </a:graphicData>
            </a:graphic>
          </wp:inline>
        </w:drawing>
      </w:r>
    </w:p>
    <w:p w14:paraId="646B4AEE" w14:textId="10057963" w:rsidR="00112855" w:rsidRDefault="0024170D" w:rsidP="0024170D">
      <w:pPr>
        <w:pStyle w:val="Caption"/>
      </w:pPr>
      <w:r>
        <w:t xml:space="preserve">Figure </w:t>
      </w:r>
      <w:fldSimple w:instr=" SEQ Figure \* ARABIC ">
        <w:r w:rsidR="00CD7ED3">
          <w:rPr>
            <w:noProof/>
          </w:rPr>
          <w:t>24</w:t>
        </w:r>
      </w:fldSimple>
      <w:r>
        <w:t xml:space="preserve">.  </w:t>
      </w:r>
      <w:r w:rsidR="00112855">
        <w:t xml:space="preserve">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w:t>
      </w:r>
      <w:r w:rsidR="00112855">
        <w:lastRenderedPageBreak/>
        <w:t>there, the buffer controller passes the 8-bit character to the RS-232 transmitter module (txmit.v).</w:t>
      </w:r>
    </w:p>
    <w:p w14:paraId="3D0E955F" w14:textId="77777777" w:rsidR="0024170D" w:rsidRPr="0024170D" w:rsidRDefault="0024170D" w:rsidP="0024170D"/>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3AE579F" w14:textId="77777777" w:rsidR="0024170D" w:rsidRPr="00074DC7" w:rsidRDefault="00BD1B44" w:rsidP="0024170D">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r w:rsidR="0024170D">
        <w:t xml:space="preserve"> successful handshake occurs, the state machine enters state 7. </w:t>
      </w:r>
    </w:p>
    <w:p w14:paraId="0229B684" w14:textId="1B7F74BE" w:rsidR="00BD1B44" w:rsidRPr="00074DC7" w:rsidRDefault="00BD1B44" w:rsidP="00D62B87"/>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24170D">
      <w:pPr>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28322DF3" w14:textId="59E62ECE" w:rsidR="00364F0E" w:rsidRDefault="001E39F7" w:rsidP="00364F0E">
      <w:pPr>
        <w:pStyle w:val="Heading3"/>
        <w:numPr>
          <w:ilvl w:val="0"/>
          <w:numId w:val="0"/>
        </w:numPr>
      </w:pPr>
      <w:bookmarkStart w:id="48" w:name="_Toc386402494"/>
      <w:r>
        <w:t>3.2.3</w:t>
      </w:r>
      <w:r w:rsidR="00364F0E">
        <w:tab/>
        <w:t>Forward Error Correction: Convolutional Encoder &amp; 2-bit Serializer</w:t>
      </w:r>
      <w:bookmarkEnd w:id="48"/>
    </w:p>
    <w:p w14:paraId="7F2DB0A7" w14:textId="77777777" w:rsidR="00232868" w:rsidRPr="006C7C5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w:t>
      </w:r>
      <w:r w:rsidRPr="006C7C5E">
        <w:rPr>
          <w:color w:val="FF0000"/>
        </w:rPr>
        <w:t>, so this</w:t>
      </w:r>
      <w:r>
        <w:rPr>
          <w:color w:val="FF0000"/>
        </w:rPr>
        <w:t xml:space="preserve"> operational</w:t>
      </w:r>
      <w:r w:rsidRPr="006C7C5E">
        <w:rPr>
          <w:color w:val="FF0000"/>
        </w:rPr>
        <w:t xml:space="preserve"> Convolutional Encoder module was</w:t>
      </w:r>
      <w:r>
        <w:rPr>
          <w:color w:val="FF0000"/>
        </w:rPr>
        <w:t xml:space="preserve"> unfortunately</w:t>
      </w:r>
      <w:r w:rsidRPr="006C7C5E">
        <w:rPr>
          <w:color w:val="FF0000"/>
        </w:rPr>
        <w:t xml:space="preserve"> discarded as well. </w:t>
      </w:r>
    </w:p>
    <w:p w14:paraId="78E58A55" w14:textId="2A4A915D" w:rsidR="0024170D" w:rsidRPr="004E4830" w:rsidRDefault="00232868" w:rsidP="00232868">
      <w:r>
        <w:t xml:space="preserve">The </w:t>
      </w:r>
      <w:r>
        <w:rPr>
          <w:i/>
        </w:rPr>
        <w:t xml:space="preserve">Convolutional Encoder </w:t>
      </w:r>
      <w:r>
        <w:t xml:space="preserve">(version 7.0) LogiCore module from the Xilinx Core Generator was elected for implementing non-punctured (2, 1, 7) convolutional encoding in the modem. The next figure shows the block diagram for this module. The target code rate was ½, so a single-bit input is specified and a two-bit output is specified. The module would operate using a 1200 Hz clock. The module operates continuously, whether it is encoding valid data or not. Hence, no other control signals are required. </w:t>
      </w:r>
    </w:p>
    <w:p w14:paraId="7F841F47" w14:textId="77777777" w:rsidR="00232868" w:rsidRDefault="00232868" w:rsidP="00232868">
      <w:pPr>
        <w:jc w:val="center"/>
      </w:pPr>
      <w:r>
        <w:rPr>
          <w:noProof/>
        </w:rPr>
        <w:drawing>
          <wp:inline distT="0" distB="0" distL="0" distR="0" wp14:anchorId="41D69CB9" wp14:editId="61473E12">
            <wp:extent cx="2590800" cy="22479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54285" w14:textId="66C18CFC" w:rsidR="0024170D" w:rsidRPr="0024170D" w:rsidRDefault="0024170D" w:rsidP="0024170D">
      <w:pPr>
        <w:pStyle w:val="Caption"/>
        <w:jc w:val="center"/>
      </w:pPr>
      <w:r>
        <w:t xml:space="preserve">Figure </w:t>
      </w:r>
      <w:fldSimple w:instr=" SEQ Figure \* ARABIC ">
        <w:r w:rsidR="00CD7ED3">
          <w:rPr>
            <w:noProof/>
          </w:rPr>
          <w:t>25</w:t>
        </w:r>
      </w:fldSimple>
      <w:r>
        <w:t>.</w:t>
      </w:r>
    </w:p>
    <w:p w14:paraId="1014DCE8" w14:textId="77777777" w:rsidR="00A83C9E" w:rsidRDefault="00232868" w:rsidP="00232868">
      <w:r>
        <w:t xml:space="preserve">At the positive edge of the clock, the encoder samples a bit present at the input pin. This bit is provided by the 10K-bit receive buffer (rcvbuffer.v). At the next positive edge of the clock, the encoder produces a two-bit result. This result is serialized (serializer.v) to create a 2400 bit/s data stream into the BPSK modulator.   </w:t>
      </w:r>
    </w:p>
    <w:p w14:paraId="35993037" w14:textId="77777777" w:rsidR="00A83C9E" w:rsidRDefault="00A83C9E" w:rsidP="00A83C9E">
      <w:pPr>
        <w:pStyle w:val="Heading3"/>
        <w:numPr>
          <w:ilvl w:val="0"/>
          <w:numId w:val="0"/>
        </w:numPr>
      </w:pPr>
      <w:bookmarkStart w:id="49" w:name="_Toc386402495"/>
      <w:r>
        <w:t>3.2.4</w:t>
      </w:r>
      <w:r>
        <w:tab/>
        <w:t>Differential Encoding</w:t>
      </w:r>
      <w:bookmarkEnd w:id="49"/>
    </w:p>
    <w:p w14:paraId="50DB6DE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xml:space="preserve">Unlike simulation, the modulator and the demodulator are unconnected, hence the phase angle between the modulated and the demodulated signals will have a random phase angle. This ambiguity may result in incorrect results from Costas Loop where the demodulated data is the inverse of the modulated signal. The addition of differential encoding will ignore this </w:t>
      </w:r>
      <m:oMath>
        <m:r>
          <m:rPr>
            <m:sty m:val="p"/>
          </m:rPr>
          <w:rPr>
            <w:rFonts w:ascii="Cambria Math" w:hAnsi="Cambria Math"/>
            <w:color w:val="000000"/>
            <w:szCs w:val="22"/>
          </w:rPr>
          <m:t>180°</m:t>
        </m:r>
      </m:oMath>
      <w:r w:rsidRPr="001E5A88">
        <w:rPr>
          <w:color w:val="000000"/>
          <w:szCs w:val="22"/>
        </w:rPr>
        <w:t xml:space="preserve"> phase change. Differential encoding is based on a relationship between the previous and the current bit values. This results in a encoder with memory storage and with the following conditions:</w:t>
      </w:r>
    </w:p>
    <w:p w14:paraId="0D13C1B6" w14:textId="77777777"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9FB1C96" w14:textId="77777777"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a 0, transmit the value of the previous bit</w:t>
      </w:r>
    </w:p>
    <w:p w14:paraId="41848C8B"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lastRenderedPageBreak/>
        <w:t>This is accomplished with a temporary register and an exclusive-or operation, as shown in the difference equation in Eq. #.</w:t>
      </w:r>
    </w:p>
    <w:p w14:paraId="15109979"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38DC7CCA" w14:textId="77777777" w:rsidR="00A83C9E" w:rsidRPr="001E5A88" w:rsidRDefault="00A83C9E" w:rsidP="00A83C9E">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w:t>
      </w:r>
    </w:p>
    <w:p w14:paraId="7DAC364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52AC683D" w14:textId="77777777" w:rsidR="00A83C9E" w:rsidRPr="001E5A88" w:rsidRDefault="00A83C9E" w:rsidP="00A83C9E">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741B7CB1" wp14:editId="5D8B999F">
            <wp:extent cx="3943350" cy="1190625"/>
            <wp:effectExtent l="0" t="0" r="0" b="9525"/>
            <wp:docPr id="60" name="Picture 60"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190625"/>
                    </a:xfrm>
                    <a:prstGeom prst="rect">
                      <a:avLst/>
                    </a:prstGeom>
                    <a:noFill/>
                    <a:ln>
                      <a:noFill/>
                    </a:ln>
                  </pic:spPr>
                </pic:pic>
              </a:graphicData>
            </a:graphic>
          </wp:inline>
        </w:drawing>
      </w:r>
    </w:p>
    <w:p w14:paraId="3B27C999"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Figure #: Differential encoder</w:t>
      </w:r>
    </w:p>
    <w:p w14:paraId="006DB978"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At the demodulator side, the data is decoded with a decoder doing the inverse of the encoder, applying the exclusive-or to the receive bit and the previously received. Figure #+1 illustrates the binary operation as a feed forward instead of the feedback of Figure #.</w:t>
      </w:r>
    </w:p>
    <w:p w14:paraId="0C70DDA1" w14:textId="77777777" w:rsidR="00A83C9E" w:rsidRPr="001E5A88" w:rsidRDefault="00A83C9E" w:rsidP="00A83C9E">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(#+1)</w:t>
      </w:r>
    </w:p>
    <w:p w14:paraId="60F3235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6A9F61E9" w14:textId="77777777" w:rsidR="00A83C9E" w:rsidRPr="001E5A88" w:rsidRDefault="00A83C9E" w:rsidP="00A83C9E">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4F914466" wp14:editId="12F9DC84">
            <wp:extent cx="3505200" cy="1228725"/>
            <wp:effectExtent l="0" t="0" r="0" b="9525"/>
            <wp:docPr id="61" name="Picture 61"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0" cy="1228725"/>
                    </a:xfrm>
                    <a:prstGeom prst="rect">
                      <a:avLst/>
                    </a:prstGeom>
                    <a:noFill/>
                    <a:ln>
                      <a:noFill/>
                    </a:ln>
                  </pic:spPr>
                </pic:pic>
              </a:graphicData>
            </a:graphic>
          </wp:inline>
        </w:drawing>
      </w:r>
    </w:p>
    <w:p w14:paraId="7F7C0AB2"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Figure #+1: Differential decoder</w:t>
      </w:r>
    </w:p>
    <w:p w14:paraId="54B353D0"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The operation of the differential encoder and decoder can be shown as a Z transfer function, following the operation done unto the signal, the it can be shown that other that ignoring the phase of the signal, the differential encoder has no effect on the signal (Ngyen,252). The Z transfer functions of the encoders and decoders are illustrated in Eq. #+2 and Eq. #+3 respectively.</w:t>
      </w:r>
    </w:p>
    <w:p w14:paraId="7EA323DB" w14:textId="77777777" w:rsidR="00A83C9E" w:rsidRPr="001E5A88" w:rsidRDefault="00A83C9E" w:rsidP="00A83C9E">
      <w:pPr>
        <w:widowControl/>
        <w:overflowPunct/>
        <w:autoSpaceDE/>
        <w:autoSpaceDN/>
        <w:adjustRightInd/>
        <w:spacing w:after="0"/>
        <w:jc w:val="left"/>
        <w:textAlignment w:val="auto"/>
        <w:rPr>
          <w:color w:val="000000"/>
          <w:szCs w:val="22"/>
        </w:rPr>
      </w:pPr>
      <m:oMath>
        <m:r>
          <w:rPr>
            <w:rFonts w:ascii="Cambria Math" w:hAnsi="Cambria Math"/>
            <w:color w:val="000000"/>
            <w:szCs w:val="22"/>
          </w:rPr>
          <m:t>Enc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m:t>
        </m:r>
        <m:f>
          <m:fPr>
            <m:ctrlPr>
              <w:rPr>
                <w:rFonts w:ascii="Cambria Math" w:hAnsi="Cambria Math"/>
                <w:color w:val="000000"/>
                <w:szCs w:val="22"/>
              </w:rPr>
            </m:ctrlPr>
          </m:fPr>
          <m:num>
            <m:r>
              <m:rPr>
                <m:sty m:val="p"/>
              </m:rPr>
              <w:rPr>
                <w:rFonts w:ascii="Cambria Math" w:hAnsi="Cambria Math"/>
                <w:color w:val="000000"/>
                <w:szCs w:val="22"/>
              </w:rPr>
              <m:t>1</m:t>
            </m:r>
          </m:num>
          <m:den>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den>
        </m:f>
      </m:oMath>
      <w:r w:rsidRPr="001E5A88">
        <w:rPr>
          <w:color w:val="000000"/>
          <w:szCs w:val="22"/>
        </w:rPr>
        <w:t xml:space="preserve">  [#+2]</w:t>
      </w:r>
    </w:p>
    <w:p w14:paraId="53A38BD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44384D36" w14:textId="77777777" w:rsidR="00A83C9E" w:rsidRPr="001E5A88" w:rsidRDefault="00A83C9E" w:rsidP="00A83C9E">
      <w:pPr>
        <w:widowControl/>
        <w:overflowPunct/>
        <w:autoSpaceDE/>
        <w:autoSpaceDN/>
        <w:adjustRightInd/>
        <w:spacing w:after="0"/>
        <w:jc w:val="left"/>
        <w:textAlignment w:val="auto"/>
        <w:rPr>
          <w:color w:val="000000"/>
          <w:szCs w:val="22"/>
        </w:rPr>
      </w:pPr>
      <m:oMath>
        <m:r>
          <w:rPr>
            <w:rFonts w:ascii="Cambria Math" w:hAnsi="Cambria Math"/>
            <w:color w:val="000000"/>
            <w:szCs w:val="22"/>
          </w:rPr>
          <m:t>Dec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oMath>
      <w:r w:rsidRPr="001E5A88">
        <w:rPr>
          <w:color w:val="000000"/>
          <w:szCs w:val="22"/>
        </w:rPr>
        <w:t xml:space="preserve">  [#+3]</w:t>
      </w:r>
    </w:p>
    <w:p w14:paraId="3EF6DA7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1F2917B9"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xml:space="preserve">Therefore as Figure #+2 shows, the outcome renders to be </w:t>
      </w:r>
      <m:oMath>
        <m:f>
          <m:fPr>
            <m:ctrlPr>
              <w:rPr>
                <w:rFonts w:ascii="Cambria Math" w:hAnsi="Cambria Math"/>
                <w:color w:val="000000"/>
                <w:szCs w:val="22"/>
              </w:rPr>
            </m:ctrlPr>
          </m:fPr>
          <m:num>
            <m:r>
              <w:rPr>
                <w:rFonts w:ascii="Cambria Math" w:hAnsi="Cambria Math"/>
                <w:color w:val="000000"/>
                <w:szCs w:val="22"/>
              </w:rPr>
              <m:t>Enc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Dec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p>
    <w:p w14:paraId="067FE908" w14:textId="77777777" w:rsidR="00A83C9E" w:rsidRPr="001E5A88" w:rsidRDefault="00A83C9E" w:rsidP="00A83C9E">
      <w:pPr>
        <w:widowControl/>
        <w:overflowPunct/>
        <w:autoSpaceDE/>
        <w:autoSpaceDN/>
        <w:adjustRightInd/>
        <w:spacing w:after="0"/>
        <w:jc w:val="left"/>
        <w:textAlignment w:val="auto"/>
        <w:rPr>
          <w:rFonts w:ascii="Calibri" w:hAnsi="Calibri"/>
          <w:color w:val="000000"/>
          <w:szCs w:val="22"/>
        </w:rPr>
      </w:pPr>
      <w:r w:rsidRPr="001E5A88">
        <w:rPr>
          <w:rFonts w:ascii="Calibri" w:hAnsi="Calibri"/>
          <w:noProof/>
          <w:color w:val="000000"/>
          <w:szCs w:val="22"/>
        </w:rPr>
        <w:drawing>
          <wp:inline distT="0" distB="0" distL="0" distR="0" wp14:anchorId="168D772B" wp14:editId="4C215D79">
            <wp:extent cx="5486400" cy="952500"/>
            <wp:effectExtent l="0" t="0" r="0" b="0"/>
            <wp:docPr id="62" name="Picture 62"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570F4096" w14:textId="0B6B7CA3" w:rsidR="00232868" w:rsidRPr="00232868" w:rsidRDefault="00232868" w:rsidP="00232868">
      <w:r>
        <w:t xml:space="preserve"> </w:t>
      </w:r>
    </w:p>
    <w:p w14:paraId="17EDDEF4" w14:textId="515E999E" w:rsidR="00364F0E" w:rsidRDefault="001E39F7" w:rsidP="00364F0E">
      <w:pPr>
        <w:pStyle w:val="Heading3"/>
        <w:numPr>
          <w:ilvl w:val="0"/>
          <w:numId w:val="0"/>
        </w:numPr>
      </w:pPr>
      <w:bookmarkStart w:id="50" w:name="_Toc386402496"/>
      <w:r>
        <w:t>3.2.4</w:t>
      </w:r>
      <w:r w:rsidR="00364F0E">
        <w:tab/>
      </w:r>
      <w:r>
        <w:t>FEC-BPSK Modulator</w:t>
      </w:r>
      <w:bookmarkEnd w:id="50"/>
    </w:p>
    <w:p w14:paraId="1A470149" w14:textId="517123D0" w:rsidR="00232868" w:rsidRDefault="00232868" w:rsidP="0024170D">
      <w:pPr>
        <w:widowControl/>
        <w:overflowPunct/>
        <w:autoSpaceDE/>
        <w:autoSpaceDN/>
        <w:adjustRightInd/>
        <w:spacing w:after="0"/>
        <w:textAlignment w:val="auto"/>
        <w:rPr>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w:t>
      </w:r>
      <w:r w:rsidRPr="00D377A6">
        <w:rPr>
          <w:color w:val="000000"/>
          <w:szCs w:val="22"/>
        </w:rPr>
        <w:lastRenderedPageBreak/>
        <w:t>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Up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w:t>
      </w:r>
      <w:r>
        <w:rPr>
          <w:color w:val="000000"/>
          <w:szCs w:val="22"/>
        </w:rPr>
        <w:t xml:space="preserve"> </w:t>
      </w:r>
      <w:r w:rsidRPr="00D377A6">
        <w:rPr>
          <w:color w:val="000000"/>
          <w:szCs w:val="22"/>
        </w:rPr>
        <w:t>This parameter of the DDS Compiler dictates the frequency resolution of the sinusoidal wave generated where</w:t>
      </w:r>
      <w:r>
        <w:rPr>
          <w:color w:val="000000"/>
          <w:szCs w:val="22"/>
        </w:rPr>
        <w:t xml:space="preserve"> </w:t>
      </w:r>
      <w:r w:rsidRPr="00D377A6">
        <w:rPr>
          <w:color w:val="000000"/>
          <w:szCs w:val="22"/>
        </w:rPr>
        <w:t>the frequency resolution is dependent on the sampling frequency and the phase width as follow:</w:t>
      </w:r>
    </w:p>
    <w:p w14:paraId="7C77CD08" w14:textId="77777777" w:rsidR="00232868" w:rsidRPr="00D377A6" w:rsidRDefault="00232868" w:rsidP="00232868">
      <w:pPr>
        <w:widowControl/>
        <w:overflowPunct/>
        <w:autoSpaceDE/>
        <w:autoSpaceDN/>
        <w:adjustRightInd/>
        <w:spacing w:after="0"/>
        <w:jc w:val="left"/>
        <w:textAlignment w:val="auto"/>
        <w:rPr>
          <w:rFonts w:ascii="Calibri" w:hAnsi="Calibri"/>
          <w:color w:val="000000"/>
          <w:szCs w:val="22"/>
        </w:rPr>
      </w:pPr>
    </w:p>
    <w:p w14:paraId="31092017" w14:textId="77777777" w:rsidR="00232868" w:rsidRPr="00D377A6" w:rsidRDefault="00232868" w:rsidP="00232868">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1B01B062" w14:textId="77777777" w:rsidR="00232868" w:rsidRDefault="00232868" w:rsidP="00232868">
      <w:pPr>
        <w:widowControl/>
        <w:overflowPunct/>
        <w:autoSpaceDE/>
        <w:autoSpaceDN/>
        <w:adjustRightInd/>
        <w:spacing w:after="0"/>
        <w:jc w:val="left"/>
        <w:textAlignment w:val="auto"/>
        <w:rPr>
          <w:color w:val="000000"/>
          <w:szCs w:val="22"/>
        </w:rPr>
      </w:pPr>
    </w:p>
    <w:p w14:paraId="2AD85879" w14:textId="77777777" w:rsidR="00232868" w:rsidRDefault="00232868" w:rsidP="00232868">
      <w:pPr>
        <w:widowControl/>
        <w:overflowPunct/>
        <w:autoSpaceDE/>
        <w:autoSpaceDN/>
        <w:adjustRightInd/>
        <w:spacing w:after="0"/>
        <w:jc w:val="left"/>
        <w:textAlignment w:val="auto"/>
        <w:rPr>
          <w:color w:val="000000"/>
          <w:szCs w:val="22"/>
        </w:rPr>
      </w:pPr>
    </w:p>
    <w:p w14:paraId="790940B6" w14:textId="48C6EEA0" w:rsidR="00232868" w:rsidRDefault="00232868" w:rsidP="00232868">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12BD53B5" w14:textId="77777777" w:rsidR="00232868" w:rsidRPr="00232868" w:rsidRDefault="00232868" w:rsidP="00232868">
      <w:pPr>
        <w:widowControl/>
        <w:overflowPunct/>
        <w:autoSpaceDE/>
        <w:autoSpaceDN/>
        <w:adjustRightInd/>
        <w:spacing w:after="0"/>
        <w:jc w:val="left"/>
        <w:textAlignment w:val="auto"/>
        <w:rPr>
          <w:rFonts w:ascii="Calibri" w:hAnsi="Calibri"/>
          <w:color w:val="000000"/>
          <w:szCs w:val="22"/>
        </w:rPr>
      </w:pPr>
    </w:p>
    <w:p w14:paraId="73047CBA" w14:textId="77777777" w:rsidR="00232868" w:rsidRPr="00D377A6" w:rsidRDefault="00232868" w:rsidP="00232868">
      <w:pPr>
        <w:widowControl/>
        <w:overflowPunct/>
        <w:autoSpaceDE/>
        <w:autoSpaceDN/>
        <w:adjustRightInd/>
        <w:spacing w:after="0"/>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0E31DA18" w14:textId="77777777" w:rsidR="00232868" w:rsidRPr="00D377A6" w:rsidRDefault="00232868" w:rsidP="00232868">
      <w:pPr>
        <w:widowControl/>
        <w:overflowPunct/>
        <w:autoSpaceDE/>
        <w:autoSpaceDN/>
        <w:adjustRightInd/>
        <w:spacing w:after="0"/>
        <w:jc w:val="left"/>
        <w:textAlignment w:val="auto"/>
        <w:rPr>
          <w:color w:val="000000"/>
          <w:szCs w:val="22"/>
        </w:rPr>
      </w:pPr>
      <w:r w:rsidRPr="00D377A6">
        <w:rPr>
          <w:color w:val="000000"/>
          <w:szCs w:val="22"/>
        </w:rPr>
        <w:t> </w:t>
      </w:r>
    </w:p>
    <w:p w14:paraId="22981A98" w14:textId="17BBF1BF" w:rsidR="00232868" w:rsidRPr="00D377A6" w:rsidRDefault="00232868" w:rsidP="00232868">
      <w:pPr>
        <w:widowControl/>
        <w:overflowPunct/>
        <w:autoSpaceDE/>
        <w:autoSpaceDN/>
        <w:adjustRightInd/>
        <w:spacing w:after="0"/>
        <w:jc w:val="left"/>
        <w:textAlignment w:val="auto"/>
        <w:rPr>
          <w:color w:val="000000"/>
          <w:szCs w:val="22"/>
        </w:rPr>
      </w:pPr>
    </w:p>
    <w:p w14:paraId="4040F5D6" w14:textId="77777777" w:rsidR="00232868" w:rsidRPr="00D377A6" w:rsidRDefault="00232868" w:rsidP="00232868">
      <w:pPr>
        <w:widowControl/>
        <w:overflowPunct/>
        <w:autoSpaceDE/>
        <w:autoSpaceDN/>
        <w:adjustRightInd/>
        <w:spacing w:after="0"/>
        <w:jc w:val="left"/>
        <w:textAlignment w:val="auto"/>
        <w:rPr>
          <w:color w:val="000000"/>
          <w:szCs w:val="22"/>
        </w:rPr>
      </w:pPr>
      <w:r w:rsidRPr="00D377A6">
        <w:rPr>
          <w:color w:val="000000"/>
          <w:szCs w:val="22"/>
        </w:rPr>
        <w:t> </w:t>
      </w:r>
    </w:p>
    <w:p w14:paraId="3CCABB0B" w14:textId="5BA503B3" w:rsidR="0024170D" w:rsidRDefault="0024170D" w:rsidP="0024170D">
      <w:pPr>
        <w:keepNext/>
        <w:widowControl/>
        <w:overflowPunct/>
        <w:autoSpaceDE/>
        <w:autoSpaceDN/>
        <w:adjustRightInd/>
        <w:spacing w:after="0"/>
        <w:textAlignment w:val="auto"/>
      </w:pPr>
    </w:p>
    <w:p w14:paraId="1723EA90" w14:textId="7CD6E891" w:rsidR="00232868" w:rsidRPr="00D377A6" w:rsidRDefault="0024170D" w:rsidP="0024170D">
      <w:pPr>
        <w:pStyle w:val="Caption"/>
        <w:rPr>
          <w:color w:val="000000"/>
          <w:szCs w:val="22"/>
        </w:rPr>
      </w:pPr>
      <w:r>
        <w:t xml:space="preserve">Figure </w:t>
      </w:r>
      <w:fldSimple w:instr=" SEQ Figure \* ARABIC ">
        <w:r w:rsidR="00CD7ED3">
          <w:rPr>
            <w:noProof/>
          </w:rPr>
          <w:t>26</w:t>
        </w:r>
      </w:fldSimple>
      <w:r>
        <w:t xml:space="preserve">.  </w:t>
      </w:r>
      <w:r w:rsidR="00232868" w:rsidRPr="00D377A6">
        <w:rPr>
          <w:color w:val="000000"/>
          <w:szCs w:val="22"/>
        </w:rPr>
        <w:t>BPSK signal generated using te0304 FPGA (a); FFT of BPSK signal obtained using Electronics Explorer (b)</w:t>
      </w:r>
    </w:p>
    <w:p w14:paraId="3DDE754E" w14:textId="77777777" w:rsidR="00232868" w:rsidRPr="00232868" w:rsidRDefault="00232868" w:rsidP="00232868"/>
    <w:p w14:paraId="22BE02F6" w14:textId="485A76E5" w:rsidR="001E39F7" w:rsidRDefault="001E39F7" w:rsidP="001E39F7">
      <w:pPr>
        <w:pStyle w:val="Heading3"/>
        <w:numPr>
          <w:ilvl w:val="0"/>
          <w:numId w:val="0"/>
        </w:numPr>
      </w:pPr>
      <w:bookmarkStart w:id="51" w:name="_Toc386402497"/>
      <w:r>
        <w:t>3.2.5</w:t>
      </w:r>
      <w:r>
        <w:tab/>
        <w:t>AWGN Channel</w:t>
      </w:r>
      <w:bookmarkEnd w:id="51"/>
    </w:p>
    <w:p w14:paraId="059151C0" w14:textId="77777777" w:rsidR="002E619E" w:rsidRPr="00D032D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w:t>
      </w:r>
      <w:r w:rsidRPr="00D032DE">
        <w:rPr>
          <w:color w:val="000000"/>
          <w:szCs w:val="22"/>
        </w:rPr>
        <w:lastRenderedPageBreak/>
        <w:t xml:space="preserve">XOR equation between each of the data bits. The results are then stored in four temporary register and shifted at the sampling rate, finally, the signal out of the module is the addition of the four registers. The Figure #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32F9F06B" w14:textId="77777777" w:rsidR="002E619E" w:rsidRDefault="002E619E" w:rsidP="002E619E">
      <w:pPr>
        <w:rPr>
          <w:noProof/>
        </w:rPr>
      </w:pPr>
    </w:p>
    <w:p w14:paraId="3988FF28" w14:textId="77777777" w:rsidR="002E619E" w:rsidRDefault="002E619E" w:rsidP="002E619E">
      <w:pPr>
        <w:jc w:val="center"/>
      </w:pPr>
      <w:r>
        <w:rPr>
          <w:noProof/>
        </w:rPr>
        <w:drawing>
          <wp:inline distT="0" distB="0" distL="0" distR="0" wp14:anchorId="43D51E81" wp14:editId="620011B4">
            <wp:extent cx="3760337" cy="239814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57B1638B" w14:textId="77777777" w:rsidR="002E619E" w:rsidRPr="00D032DE" w:rsidRDefault="002E619E" w:rsidP="002E619E">
      <w:pPr>
        <w:widowControl/>
        <w:overflowPunct/>
        <w:autoSpaceDE/>
        <w:autoSpaceDN/>
        <w:adjustRightInd/>
        <w:spacing w:after="0"/>
        <w:jc w:val="center"/>
        <w:textAlignment w:val="auto"/>
        <w:rPr>
          <w:color w:val="000000"/>
          <w:szCs w:val="22"/>
        </w:rPr>
      </w:pPr>
      <w:r w:rsidRPr="00D032DE">
        <w:rPr>
          <w:color w:val="000000"/>
          <w:szCs w:val="22"/>
        </w:rPr>
        <w:t>Figure #: Block diagram of the LFSR module provided by Digi-Key</w:t>
      </w:r>
    </w:p>
    <w:p w14:paraId="4B44A64F" w14:textId="77777777" w:rsidR="002E619E" w:rsidRDefault="002E619E" w:rsidP="002E619E">
      <w:pPr>
        <w:widowControl/>
        <w:overflowPunct/>
        <w:autoSpaceDE/>
        <w:autoSpaceDN/>
        <w:adjustRightInd/>
        <w:spacing w:after="0"/>
        <w:jc w:val="left"/>
        <w:textAlignment w:val="auto"/>
        <w:rPr>
          <w:rFonts w:ascii="Calibri" w:hAnsi="Calibri"/>
          <w:color w:val="000000"/>
          <w:szCs w:val="22"/>
        </w:rPr>
      </w:pPr>
    </w:p>
    <w:p w14:paraId="23AD043C" w14:textId="77777777" w:rsidR="002E619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#+1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066E6B29" w14:textId="77777777" w:rsidR="002E619E" w:rsidRPr="00D032DE" w:rsidRDefault="002E619E" w:rsidP="002E619E">
      <w:pPr>
        <w:widowControl/>
        <w:overflowPunct/>
        <w:autoSpaceDE/>
        <w:autoSpaceDN/>
        <w:adjustRightInd/>
        <w:spacing w:after="0"/>
        <w:textAlignment w:val="auto"/>
        <w:rPr>
          <w:color w:val="000000"/>
          <w:szCs w:val="22"/>
        </w:rPr>
      </w:pPr>
    </w:p>
    <w:p w14:paraId="3F883BFA" w14:textId="77777777" w:rsidR="002E619E" w:rsidRPr="00D032D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6871B8EA"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noProof/>
          <w:color w:val="000000"/>
          <w:szCs w:val="22"/>
        </w:rPr>
        <mc:AlternateContent>
          <mc:Choice Requires="wps">
            <w:drawing>
              <wp:anchor distT="45720" distB="45720" distL="114300" distR="114300" simplePos="0" relativeHeight="251662336" behindDoc="0" locked="0" layoutInCell="1" allowOverlap="1" wp14:anchorId="37B4143D" wp14:editId="12792694">
                <wp:simplePos x="0" y="0"/>
                <wp:positionH relativeFrom="column">
                  <wp:posOffset>3182045</wp:posOffset>
                </wp:positionH>
                <wp:positionV relativeFrom="paragraph">
                  <wp:posOffset>2063330</wp:posOffset>
                </wp:positionV>
                <wp:extent cx="422275" cy="301625"/>
                <wp:effectExtent l="0" t="0" r="1587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solidFill>
                          <a:srgbClr val="FFFFFF"/>
                        </a:solidFill>
                        <a:ln w="9525">
                          <a:solidFill>
                            <a:srgbClr val="000000"/>
                          </a:solidFill>
                          <a:miter lim="800000"/>
                          <a:headEnd/>
                          <a:tailEnd/>
                        </a:ln>
                      </wps:spPr>
                      <wps:txbx>
                        <w:txbxContent>
                          <w:p w14:paraId="50EAF5B3" w14:textId="77777777" w:rsidR="009E7C61" w:rsidRDefault="009E7C61" w:rsidP="002E619E">
                            <w: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4143D" id="Text Box 2" o:spid="_x0000_s1027" type="#_x0000_t202" style="position:absolute;margin-left:250.55pt;margin-top:162.45pt;width:33.25pt;height:2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">
                <v:textbox>
                  <w:txbxContent>
                    <w:p w14:paraId="50EAF5B3" w14:textId="77777777" w:rsidR="009E7C61" w:rsidRDefault="009E7C61" w:rsidP="002E619E">
                      <w:r>
                        <w:t>top</w:t>
                      </w:r>
                    </w:p>
                  </w:txbxContent>
                </v:textbox>
              </v:shape>
            </w:pict>
          </mc:Fallback>
        </mc:AlternateContent>
      </w:r>
      <w:r w:rsidRPr="00D032DE">
        <w:rPr>
          <w:rFonts w:ascii="Calibri" w:hAnsi="Calibri"/>
          <w:noProof/>
          <w:color w:val="000000"/>
          <w:szCs w:val="22"/>
        </w:rPr>
        <w:drawing>
          <wp:inline distT="0" distB="0" distL="0" distR="0" wp14:anchorId="4CC9BB01" wp14:editId="7217FAE3">
            <wp:extent cx="5443268" cy="2233930"/>
            <wp:effectExtent l="0" t="0" r="5080" b="0"/>
            <wp:docPr id="49" name="Picture 49"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6DCFD3B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58F99368" w14:textId="77777777" w:rsidR="002E619E" w:rsidRDefault="002E619E" w:rsidP="002E619E">
      <w:r w:rsidRPr="00D032DE">
        <w:rPr>
          <w:noProof/>
          <w:color w:val="000000"/>
          <w:szCs w:val="22"/>
        </w:rPr>
        <w:lastRenderedPageBreak/>
        <mc:AlternateContent>
          <mc:Choice Requires="wps">
            <w:drawing>
              <wp:anchor distT="45720" distB="45720" distL="114300" distR="114300" simplePos="0" relativeHeight="251663360" behindDoc="0" locked="0" layoutInCell="1" allowOverlap="1" wp14:anchorId="1D00DB64" wp14:editId="44ED47CC">
                <wp:simplePos x="0" y="0"/>
                <wp:positionH relativeFrom="column">
                  <wp:posOffset>3139800</wp:posOffset>
                </wp:positionH>
                <wp:positionV relativeFrom="paragraph">
                  <wp:posOffset>1945999</wp:posOffset>
                </wp:positionV>
                <wp:extent cx="655607" cy="301625"/>
                <wp:effectExtent l="0" t="0" r="11430" b="222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01625"/>
                        </a:xfrm>
                        <a:prstGeom prst="rect">
                          <a:avLst/>
                        </a:prstGeom>
                        <a:solidFill>
                          <a:srgbClr val="FFFFFF"/>
                        </a:solidFill>
                        <a:ln w="9525">
                          <a:solidFill>
                            <a:srgbClr val="000000"/>
                          </a:solidFill>
                          <a:miter lim="800000"/>
                          <a:headEnd/>
                          <a:tailEnd/>
                        </a:ln>
                      </wps:spPr>
                      <wps:txbx>
                        <w:txbxContent>
                          <w:p w14:paraId="26866ECE" w14:textId="77777777" w:rsidR="009E7C61" w:rsidRDefault="009E7C61" w:rsidP="002E619E">
                            <w: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0DB64" id="_x0000_s1028" type="#_x0000_t202" style="position:absolute;left:0;text-align:left;margin-left:247.25pt;margin-top:153.25pt;width:51.6pt;height:2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">
                <v:textbox>
                  <w:txbxContent>
                    <w:p w14:paraId="26866ECE" w14:textId="77777777" w:rsidR="009E7C61" w:rsidRDefault="009E7C61" w:rsidP="002E619E">
                      <w:r>
                        <w:t>bottom</w:t>
                      </w:r>
                    </w:p>
                  </w:txbxContent>
                </v:textbox>
              </v:shape>
            </w:pict>
          </mc:Fallback>
        </mc:AlternateContent>
      </w:r>
      <w:r w:rsidRPr="00D032DE">
        <w:rPr>
          <w:rFonts w:ascii="Calibri" w:hAnsi="Calibri"/>
          <w:noProof/>
          <w:color w:val="000000"/>
          <w:szCs w:val="22"/>
        </w:rPr>
        <w:drawing>
          <wp:inline distT="0" distB="0" distL="0" distR="0" wp14:anchorId="5DE826FD" wp14:editId="2E2C957F">
            <wp:extent cx="5443220" cy="2130425"/>
            <wp:effectExtent l="0" t="0" r="5080" b="3175"/>
            <wp:docPr id="50" name="Picture 50"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998CFB9" w14:textId="77777777" w:rsidR="002E619E" w:rsidRPr="00D032DE" w:rsidRDefault="002E619E" w:rsidP="002E619E">
      <w:pPr>
        <w:widowControl/>
        <w:overflowPunct/>
        <w:autoSpaceDE/>
        <w:autoSpaceDN/>
        <w:adjustRightInd/>
        <w:spacing w:after="0"/>
        <w:jc w:val="left"/>
        <w:textAlignment w:val="auto"/>
        <w:rPr>
          <w:color w:val="000000"/>
          <w:szCs w:val="22"/>
        </w:rPr>
      </w:pPr>
      <w:r w:rsidRPr="00D032DE">
        <w:rPr>
          <w:color w:val="000000"/>
          <w:szCs w:val="22"/>
        </w:rPr>
        <w:t xml:space="preserve">Figure #+1: Gaussian noise obtained using the </w:t>
      </w:r>
      <w:r>
        <w:rPr>
          <w:color w:val="000000"/>
          <w:szCs w:val="22"/>
        </w:rPr>
        <w:t>LFSR_plus.v module using ISIM (top</w:t>
      </w:r>
      <w:r w:rsidRPr="00D032DE">
        <w:rPr>
          <w:color w:val="000000"/>
          <w:szCs w:val="22"/>
        </w:rPr>
        <w:t>); Histogram of the generated AWGN</w:t>
      </w:r>
      <w:r>
        <w:rPr>
          <w:color w:val="000000"/>
          <w:szCs w:val="22"/>
        </w:rPr>
        <w:t xml:space="preserve"> (bottom)</w:t>
      </w:r>
    </w:p>
    <w:p w14:paraId="7665EF5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p>
    <w:p w14:paraId="3F9B64EC" w14:textId="77777777" w:rsidR="002E619E" w:rsidRPr="00D032DE" w:rsidRDefault="002E619E" w:rsidP="002E619E">
      <w:pPr>
        <w:widowControl/>
        <w:overflowPunct/>
        <w:autoSpaceDE/>
        <w:autoSpaceDN/>
        <w:adjustRightInd/>
        <w:spacing w:after="0"/>
        <w:textAlignment w:val="auto"/>
        <w:rPr>
          <w:rFonts w:ascii="Calibri" w:hAnsi="Calibri"/>
          <w:color w:val="000000"/>
          <w:szCs w:val="22"/>
        </w:rPr>
      </w:pPr>
      <w:r w:rsidRPr="00D032DE">
        <w:rPr>
          <w:rFonts w:ascii="Calibri" w:hAnsi="Calibri"/>
          <w:color w:val="000000"/>
          <w:szCs w:val="22"/>
        </w:rPr>
        <w:t>Outputting the Gaussian noise to the DAC, yielded an unexpected histogram. While the signal generated seemed to be Gaussian, the histogram obtained by the Electronics Analyzer, under a voltage range of -1.35 - 1.65. With the distribution not completely Gaussian, led to recalculation of the SNR using the actual analog values of the AWGN signal. Figure #+2 illustrates the AWGN signal and the distribution of the AWGN signal</w:t>
      </w:r>
    </w:p>
    <w:p w14:paraId="477B91DE" w14:textId="77777777" w:rsidR="002E619E" w:rsidRDefault="002E619E" w:rsidP="002E619E"/>
    <w:p w14:paraId="6A97CD35" w14:textId="77777777" w:rsidR="002E619E" w:rsidRDefault="002E619E" w:rsidP="002E619E"/>
    <w:p w14:paraId="5CA8691B"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Figure #+2: Gaussian noise obtained using the LFSR_plus.v module and converted in analog using the Pmod DA</w:t>
      </w:r>
      <w:r>
        <w:rPr>
          <w:rFonts w:ascii="Calibri" w:hAnsi="Calibri"/>
          <w:color w:val="000000"/>
          <w:szCs w:val="22"/>
        </w:rPr>
        <w:t xml:space="preserve">C </w:t>
      </w:r>
      <w:r w:rsidRPr="00D032DE">
        <w:rPr>
          <w:rFonts w:ascii="Calibri" w:hAnsi="Calibri"/>
          <w:color w:val="000000"/>
          <w:szCs w:val="22"/>
        </w:rPr>
        <w:t>(a); Histogram of the generated AWGN</w:t>
      </w:r>
    </w:p>
    <w:p w14:paraId="7E52FE19" w14:textId="77777777" w:rsidR="002E619E" w:rsidRPr="002E619E" w:rsidRDefault="002E619E" w:rsidP="002E619E"/>
    <w:p w14:paraId="0D48160D" w14:textId="1F94741D" w:rsidR="001E39F7" w:rsidRDefault="001E39F7" w:rsidP="001E39F7">
      <w:pPr>
        <w:pStyle w:val="Heading3"/>
        <w:numPr>
          <w:ilvl w:val="0"/>
          <w:numId w:val="0"/>
        </w:numPr>
      </w:pPr>
      <w:bookmarkStart w:id="52" w:name="_Toc386402498"/>
      <w:r>
        <w:t>3.2.6</w:t>
      </w:r>
      <w:r>
        <w:tab/>
        <w:t>FEC-BPSK Demodulator: Carrier, Timing, Data Recovery &amp; Soft-decision Encoding</w:t>
      </w:r>
      <w:bookmarkEnd w:id="52"/>
    </w:p>
    <w:p w14:paraId="786C0BF2" w14:textId="5A197549" w:rsidR="004B4811" w:rsidRDefault="004B4811" w:rsidP="004B4811">
      <w:r>
        <w:t xml:space="preserve">The implementation of the Costas Loop in FPGA </w:t>
      </w:r>
      <w:r w:rsidR="00D76121">
        <w:t xml:space="preserve">follows from </w:t>
      </w:r>
      <w:r w:rsidR="002A2404">
        <w:t>a</w:t>
      </w:r>
      <w:r>
        <w:t xml:space="preserve"> direct translation of the Simulink Model </w:t>
      </w:r>
      <w:r w:rsidR="00D76121">
        <w:t>in</w:t>
      </w:r>
      <w:r>
        <w:t xml:space="preserve"> section 3.1.4.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29A75E3E" w14:textId="4DBEFCA8" w:rsidR="00370A17" w:rsidRDefault="00370A17" w:rsidP="004B4811">
      <w:pPr>
        <w:pStyle w:val="ListParagraph"/>
        <w:numPr>
          <w:ilvl w:val="0"/>
          <w:numId w:val="32"/>
        </w:numPr>
        <w:rPr>
          <w:sz w:val="20"/>
        </w:rPr>
      </w:pPr>
      <w:r w:rsidRPr="002A2404">
        <w:rPr>
          <w:sz w:val="20"/>
        </w:rPr>
        <w:t>NCO.v</w:t>
      </w:r>
    </w:p>
    <w:p w14:paraId="32EF9079" w14:textId="77777777" w:rsidR="00D76121" w:rsidRPr="00D76121" w:rsidRDefault="00D76121" w:rsidP="00D76121">
      <w:pPr>
        <w:pStyle w:val="ListParagraph"/>
        <w:rPr>
          <w:sz w:val="20"/>
        </w:rPr>
      </w:pPr>
    </w:p>
    <w:p w14:paraId="463D0D9E" w14:textId="5CBCC292" w:rsidR="0051651D"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w:t>
      </w:r>
      <w:r w:rsidR="009A635D">
        <w:t>Logicore blocks</w:t>
      </w:r>
      <w:r>
        <w:t xml:space="preserve">.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2245BC6A" w14:textId="117B0981" w:rsidR="003C26EA" w:rsidRPr="003C26EA" w:rsidRDefault="003C26EA" w:rsidP="004B4811">
      <w:r>
        <w:t xml:space="preserve">The module </w:t>
      </w:r>
      <w:r>
        <w:rPr>
          <w:i/>
        </w:rPr>
        <w:t>Multiply.v</w:t>
      </w:r>
      <w:r>
        <w:t xml:space="preserve"> wraps two instantiations of Xilinx’s Multiplier Logicore blocks.  Each multiplier instantiation is optimized for speed with 12 bit inputs and 24 bit outputs.  One instantiation multiplies the 12 bit received signal with the</w:t>
      </w:r>
      <w:r w:rsidR="00496922">
        <w:t xml:space="preserve"> 12 bit</w:t>
      </w:r>
      <w:r>
        <w:t xml:space="preserve"> I waveform from the DDS and the </w:t>
      </w:r>
      <w:r w:rsidR="00496922">
        <w:t xml:space="preserve">other multiplies the received signal </w:t>
      </w:r>
      <w:r w:rsidR="00496922">
        <w:lastRenderedPageBreak/>
        <w:t xml:space="preserve">with the 12 bit Q waveform from the DDS.  </w:t>
      </w:r>
    </w:p>
    <w:p w14:paraId="360A023F" w14:textId="78675117" w:rsidR="00130D79" w:rsidRDefault="003C26EA" w:rsidP="003C26EA">
      <w:pPr>
        <w:jc w:val="center"/>
      </w:pPr>
      <w:r>
        <w:rPr>
          <w:noProof/>
        </w:rPr>
        <w:drawing>
          <wp:inline distT="0" distB="0" distL="0" distR="0" wp14:anchorId="2149F4FC" wp14:editId="310EDD1F">
            <wp:extent cx="2230147" cy="133296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ply_CL_Fig.png"/>
                    <pic:cNvPicPr/>
                  </pic:nvPicPr>
                  <pic:blipFill>
                    <a:blip r:embed="rId54">
                      <a:extLst>
                        <a:ext uri="{28A0092B-C50C-407E-A947-70E740481C1C}">
                          <a14:useLocalDpi xmlns:a14="http://schemas.microsoft.com/office/drawing/2010/main" val="0"/>
                        </a:ext>
                      </a:extLst>
                    </a:blip>
                    <a:stretch>
                      <a:fillRect/>
                    </a:stretch>
                  </pic:blipFill>
                  <pic:spPr>
                    <a:xfrm>
                      <a:off x="0" y="0"/>
                      <a:ext cx="2266375" cy="1354615"/>
                    </a:xfrm>
                    <a:prstGeom prst="rect">
                      <a:avLst/>
                    </a:prstGeom>
                  </pic:spPr>
                </pic:pic>
              </a:graphicData>
            </a:graphic>
          </wp:inline>
        </w:drawing>
      </w:r>
      <w:r w:rsidR="00496922">
        <w:rPr>
          <w:noProof/>
        </w:rPr>
        <w:t xml:space="preserve">      </w:t>
      </w:r>
      <w:r>
        <w:rPr>
          <w:noProof/>
        </w:rPr>
        <w:drawing>
          <wp:inline distT="0" distB="0" distL="0" distR="0" wp14:anchorId="5C2388CB" wp14:editId="6409E694">
            <wp:extent cx="2149434" cy="133889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988" t="10307" r="14286" b="15759"/>
                    <a:stretch/>
                  </pic:blipFill>
                  <pic:spPr bwMode="auto">
                    <a:xfrm>
                      <a:off x="0" y="0"/>
                      <a:ext cx="2157103" cy="1343674"/>
                    </a:xfrm>
                    <a:prstGeom prst="rect">
                      <a:avLst/>
                    </a:prstGeom>
                    <a:ln>
                      <a:noFill/>
                    </a:ln>
                    <a:extLst>
                      <a:ext uri="{53640926-AAD7-44D8-BBD7-CCE9431645EC}">
                        <a14:shadowObscured xmlns:a14="http://schemas.microsoft.com/office/drawing/2010/main"/>
                      </a:ext>
                    </a:extLst>
                  </pic:spPr>
                </pic:pic>
              </a:graphicData>
            </a:graphic>
          </wp:inline>
        </w:drawing>
      </w:r>
    </w:p>
    <w:p w14:paraId="652DF466" w14:textId="77994377" w:rsidR="003C26EA" w:rsidRPr="003C26EA" w:rsidRDefault="003C26EA" w:rsidP="003C26EA">
      <w:pPr>
        <w:pStyle w:val="Caption"/>
        <w:jc w:val="center"/>
      </w:pPr>
      <w:r>
        <w:t xml:space="preserve">Figure </w:t>
      </w:r>
      <w:fldSimple w:instr=" SEQ Figure \* ARABIC ">
        <w:r w:rsidR="00CD7ED3">
          <w:rPr>
            <w:noProof/>
          </w:rPr>
          <w:t>27</w:t>
        </w:r>
      </w:fldSimple>
      <w:r>
        <w:t xml:space="preserve">.  </w:t>
      </w:r>
      <w:r>
        <w:rPr>
          <w:i/>
        </w:rPr>
        <w:t>Multiply.v</w:t>
      </w:r>
      <w:r>
        <w:t xml:space="preserve"> module that wraps two instantiations of Xilinx’s Multiplier Logicore blocks.</w:t>
      </w:r>
    </w:p>
    <w:p w14:paraId="38284819" w14:textId="034D8192" w:rsidR="00496922" w:rsidRDefault="00496922" w:rsidP="004B4811">
      <w:r>
        <w:t xml:space="preserve">Samples are multiplied at a 2 MHz rate and the 24 bit output feeds the </w:t>
      </w:r>
      <w:r>
        <w:rPr>
          <w:i/>
        </w:rPr>
        <w:t>ArmFilter.v</w:t>
      </w:r>
      <w:r>
        <w:t xml:space="preserve"> module.  Just like </w:t>
      </w:r>
      <w:r w:rsidRPr="00496922">
        <w:rPr>
          <w:i/>
        </w:rPr>
        <w:t>Multiply</w:t>
      </w:r>
      <w:r>
        <w:rPr>
          <w:i/>
        </w:rPr>
        <w:t>.v</w:t>
      </w:r>
      <w:r>
        <w:t xml:space="preserve">, </w:t>
      </w:r>
      <w:r>
        <w:rPr>
          <w:i/>
        </w:rPr>
        <w:t>ArmFilter.v</w:t>
      </w:r>
      <w:r>
        <w:t xml:space="preserve"> wraps the I and Q arm filters into a single module.  The I and Q arm filters were implemented using Xilinx’s FIR Compiler</w:t>
      </w:r>
      <w:r w:rsidR="005151D0">
        <w:t xml:space="preserve"> Logicore blocks</w:t>
      </w:r>
      <w:r>
        <w:t>.</w:t>
      </w:r>
      <w:r w:rsidR="005151D0">
        <w:t xml:space="preserve">  The inputs to each arm filter are signed 24 bit samples at a rate of 2 MHz.  The 100 MHz master clock drives each FIR compiler instantiation.  A coefficient file was derived from Simulink’s FDA tool that produces an identical magnitude and phase response in hardware.  This is confirmed by comparing the magnitude response in Figure 18 with that of Figure 14’s.</w:t>
      </w:r>
    </w:p>
    <w:p w14:paraId="3A833878" w14:textId="09127384" w:rsidR="00496922" w:rsidRDefault="00496922" w:rsidP="00496922">
      <w:pPr>
        <w:jc w:val="center"/>
        <w:rPr>
          <w:noProof/>
        </w:rPr>
      </w:pPr>
      <w:r>
        <w:rPr>
          <w:noProof/>
        </w:rPr>
        <w:drawing>
          <wp:inline distT="0" distB="0" distL="0" distR="0" wp14:anchorId="5FA567E8" wp14:editId="3496D185">
            <wp:extent cx="1695731" cy="15696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mFilter_CL_Fig.png"/>
                    <pic:cNvPicPr/>
                  </pic:nvPicPr>
                  <pic:blipFill>
                    <a:blip r:embed="rId56">
                      <a:extLst>
                        <a:ext uri="{28A0092B-C50C-407E-A947-70E740481C1C}">
                          <a14:useLocalDpi xmlns:a14="http://schemas.microsoft.com/office/drawing/2010/main" val="0"/>
                        </a:ext>
                      </a:extLst>
                    </a:blip>
                    <a:stretch>
                      <a:fillRect/>
                    </a:stretch>
                  </pic:blipFill>
                  <pic:spPr>
                    <a:xfrm>
                      <a:off x="0" y="0"/>
                      <a:ext cx="1731819" cy="1603058"/>
                    </a:xfrm>
                    <a:prstGeom prst="rect">
                      <a:avLst/>
                    </a:prstGeom>
                  </pic:spPr>
                </pic:pic>
              </a:graphicData>
            </a:graphic>
          </wp:inline>
        </w:drawing>
      </w:r>
      <w:r>
        <w:rPr>
          <w:noProof/>
        </w:rPr>
        <w:t xml:space="preserve">     </w:t>
      </w:r>
      <w:r>
        <w:rPr>
          <w:noProof/>
        </w:rPr>
        <w:drawing>
          <wp:inline distT="0" distB="0" distL="0" distR="0" wp14:anchorId="224C62F8" wp14:editId="5116AADD">
            <wp:extent cx="2182762" cy="1480919"/>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595" t="2133" r="14885" b="1899"/>
                    <a:stretch/>
                  </pic:blipFill>
                  <pic:spPr bwMode="auto">
                    <a:xfrm>
                      <a:off x="0" y="0"/>
                      <a:ext cx="2205288" cy="1496202"/>
                    </a:xfrm>
                    <a:prstGeom prst="rect">
                      <a:avLst/>
                    </a:prstGeom>
                    <a:ln>
                      <a:noFill/>
                    </a:ln>
                    <a:extLst>
                      <a:ext uri="{53640926-AAD7-44D8-BBD7-CCE9431645EC}">
                        <a14:shadowObscured xmlns:a14="http://schemas.microsoft.com/office/drawing/2010/main"/>
                      </a:ext>
                    </a:extLst>
                  </pic:spPr>
                </pic:pic>
              </a:graphicData>
            </a:graphic>
          </wp:inline>
        </w:drawing>
      </w:r>
    </w:p>
    <w:p w14:paraId="23E6540A" w14:textId="13997FBE" w:rsidR="00496922" w:rsidRDefault="00496922" w:rsidP="00496922">
      <w:pPr>
        <w:pStyle w:val="Caption"/>
        <w:jc w:val="center"/>
      </w:pPr>
      <w:r>
        <w:t xml:space="preserve">Figure </w:t>
      </w:r>
      <w:fldSimple w:instr=" SEQ Figure \* ARABIC ">
        <w:r w:rsidR="00CD7ED3">
          <w:rPr>
            <w:noProof/>
          </w:rPr>
          <w:t>28</w:t>
        </w:r>
      </w:fldSimple>
      <w:r>
        <w:t xml:space="preserve">.  </w:t>
      </w:r>
      <w:r>
        <w:rPr>
          <w:i/>
        </w:rPr>
        <w:t>ArmFilter.v</w:t>
      </w:r>
      <w:r>
        <w:t xml:space="preserve"> module that wraps two instantiations of Xilinx’s FIR Compiler Logicore blocks.</w:t>
      </w:r>
    </w:p>
    <w:p w14:paraId="4F7069F2" w14:textId="77777777" w:rsidR="005151D0" w:rsidRDefault="005151D0" w:rsidP="005151D0"/>
    <w:p w14:paraId="269D53B1" w14:textId="4F848FB6" w:rsidR="005151D0" w:rsidRDefault="005151D0" w:rsidP="005151D0">
      <w:r>
        <w:t>The arm filter coefficient structures are symmetric and implemented as 12 bit unsigned integers.  Full precision outputs require 40 bit signed outputs, but were truncated to 16 bits in accordance with the Costas Loop Specifications in Section 3.1.4.  Each arm filter was also configured to have an enable and reset signal for control of the Costas Loop.</w:t>
      </w:r>
      <w:r w:rsidR="0027210E">
        <w:t xml:space="preserve">  The latency of each filter is 28 cycles.</w:t>
      </w:r>
    </w:p>
    <w:p w14:paraId="2B8A1116" w14:textId="02D6C152" w:rsidR="0027210E" w:rsidRDefault="0027210E" w:rsidP="005151D0">
      <w:r>
        <w:t xml:space="preserve">The outputs of </w:t>
      </w:r>
      <w:r>
        <w:rPr>
          <w:i/>
        </w:rPr>
        <w:t>ArmFilter.v</w:t>
      </w:r>
      <w:r>
        <w:t xml:space="preserve"> are wired to </w:t>
      </w:r>
      <w:r>
        <w:rPr>
          <w:i/>
        </w:rPr>
        <w:t>PhaseDetector.v</w:t>
      </w:r>
      <w:r>
        <w:t xml:space="preserve"> which wraps a single Multiplier Logicore block.  The inputs to the phase detector multiplier are 16 bit signed samples at a 2 MHz rate.  The 32 bit signed output samples drive </w:t>
      </w:r>
      <w:r>
        <w:rPr>
          <w:i/>
        </w:rPr>
        <w:t>LoopFilter.v</w:t>
      </w:r>
      <w:r>
        <w:t>.</w:t>
      </w:r>
    </w:p>
    <w:p w14:paraId="1E92DA8B" w14:textId="17CDA99D" w:rsidR="0027210E" w:rsidRDefault="0027210E" w:rsidP="0027210E">
      <w:pPr>
        <w:jc w:val="center"/>
        <w:rPr>
          <w:noProof/>
        </w:rPr>
      </w:pPr>
      <w:r>
        <w:rPr>
          <w:noProof/>
        </w:rPr>
        <w:drawing>
          <wp:inline distT="0" distB="0" distL="0" distR="0" wp14:anchorId="5D1B3054" wp14:editId="3F05E881">
            <wp:extent cx="2344349" cy="12263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seDetecter_CL_Fig.png"/>
                    <pic:cNvPicPr/>
                  </pic:nvPicPr>
                  <pic:blipFill>
                    <a:blip r:embed="rId58">
                      <a:extLst>
                        <a:ext uri="{28A0092B-C50C-407E-A947-70E740481C1C}">
                          <a14:useLocalDpi xmlns:a14="http://schemas.microsoft.com/office/drawing/2010/main" val="0"/>
                        </a:ext>
                      </a:extLst>
                    </a:blip>
                    <a:stretch>
                      <a:fillRect/>
                    </a:stretch>
                  </pic:blipFill>
                  <pic:spPr>
                    <a:xfrm>
                      <a:off x="0" y="0"/>
                      <a:ext cx="2413582" cy="1262586"/>
                    </a:xfrm>
                    <a:prstGeom prst="rect">
                      <a:avLst/>
                    </a:prstGeom>
                  </pic:spPr>
                </pic:pic>
              </a:graphicData>
            </a:graphic>
          </wp:inline>
        </w:drawing>
      </w:r>
      <w:r w:rsidRPr="0027210E">
        <w:rPr>
          <w:noProof/>
        </w:rPr>
        <w:t xml:space="preserve"> </w:t>
      </w:r>
      <w:r>
        <w:rPr>
          <w:noProof/>
        </w:rPr>
        <w:t xml:space="preserve">  </w:t>
      </w:r>
      <w:r>
        <w:rPr>
          <w:noProof/>
        </w:rPr>
        <w:drawing>
          <wp:inline distT="0" distB="0" distL="0" distR="0" wp14:anchorId="1A60B956" wp14:editId="71BF139D">
            <wp:extent cx="1970936" cy="123589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98" t="2843" r="31469" b="22499"/>
                    <a:stretch/>
                  </pic:blipFill>
                  <pic:spPr bwMode="auto">
                    <a:xfrm>
                      <a:off x="0" y="0"/>
                      <a:ext cx="1998020" cy="1252877"/>
                    </a:xfrm>
                    <a:prstGeom prst="rect">
                      <a:avLst/>
                    </a:prstGeom>
                    <a:ln>
                      <a:noFill/>
                    </a:ln>
                    <a:extLst>
                      <a:ext uri="{53640926-AAD7-44D8-BBD7-CCE9431645EC}">
                        <a14:shadowObscured xmlns:a14="http://schemas.microsoft.com/office/drawing/2010/main"/>
                      </a:ext>
                    </a:extLst>
                  </pic:spPr>
                </pic:pic>
              </a:graphicData>
            </a:graphic>
          </wp:inline>
        </w:drawing>
      </w:r>
    </w:p>
    <w:p w14:paraId="47F09CAA" w14:textId="29773F41" w:rsidR="0027210E" w:rsidRDefault="0027210E" w:rsidP="0027210E">
      <w:pPr>
        <w:pStyle w:val="Caption"/>
        <w:jc w:val="center"/>
      </w:pPr>
      <w:r>
        <w:lastRenderedPageBreak/>
        <w:t xml:space="preserve">Figure </w:t>
      </w:r>
      <w:fldSimple w:instr=" SEQ Figure \* ARABIC ">
        <w:r w:rsidR="00CD7ED3">
          <w:rPr>
            <w:noProof/>
          </w:rPr>
          <w:t>29</w:t>
        </w:r>
      </w:fldSimple>
      <w:r>
        <w:t xml:space="preserve">.  </w:t>
      </w:r>
      <w:r>
        <w:rPr>
          <w:i/>
        </w:rPr>
        <w:t>PhaseDectector.v</w:t>
      </w:r>
      <w:r>
        <w:t xml:space="preserve"> module that wraps a single Multiplier Logicore block.</w:t>
      </w:r>
    </w:p>
    <w:p w14:paraId="0EF00833" w14:textId="77777777" w:rsidR="0027210E" w:rsidRDefault="0027210E" w:rsidP="0027210E"/>
    <w:p w14:paraId="4C5344A5" w14:textId="0FD4CC9F" w:rsidR="004809BD" w:rsidRDefault="0027210E" w:rsidP="0027210E">
      <w:r>
        <w:t>Unlike the multipliers and filters which were implemented using Logicore blocks, the loop filter</w:t>
      </w:r>
      <w:r w:rsidR="004809BD">
        <w:t xml:space="preserve"> was written in Verilog and implements a discrete time PI controller.  The discrete time PI controller is implemented as a recursive IIR filter that replaces the multipliers in the difference equation with Verilog’s arithmetic shift operator.  This reduces the amount of DSP48 usages.  The coefficients of the PI controller are set according to Table 4 in Section 3.1.4.</w:t>
      </w:r>
      <w:r w:rsidR="003756EE">
        <w:t xml:space="preserve">  </w:t>
      </w:r>
      <w:r w:rsidR="004809BD">
        <w:t>The output</w:t>
      </w:r>
      <w:r w:rsidR="003756EE">
        <w:t xml:space="preserve">s of the loop filter is a 32 bit signed phase error the drives the DDS in </w:t>
      </w:r>
      <w:r w:rsidR="003756EE">
        <w:rPr>
          <w:i/>
        </w:rPr>
        <w:t>NCO.</w:t>
      </w:r>
      <w:r w:rsidR="003756EE" w:rsidRPr="003756EE">
        <w:t>v</w:t>
      </w:r>
      <w:r w:rsidR="003756EE">
        <w:t xml:space="preserve"> </w:t>
      </w:r>
      <w:r w:rsidR="003756EE" w:rsidRPr="003756EE">
        <w:t>to</w:t>
      </w:r>
      <w:r w:rsidR="003756EE">
        <w:t xml:space="preserve"> the correct phase and frequency of the received signal.  </w:t>
      </w:r>
    </w:p>
    <w:p w14:paraId="538F3E91" w14:textId="56B73373" w:rsidR="003756EE" w:rsidRDefault="003756EE" w:rsidP="0027210E">
      <w:r>
        <w:t xml:space="preserve">The inputs to </w:t>
      </w:r>
      <w:r>
        <w:rPr>
          <w:i/>
        </w:rPr>
        <w:t>NCO.v</w:t>
      </w:r>
      <w:r>
        <w:t xml:space="preserve"> are the 32 bit signed adjusted error samples from the loop filter, an enable, and a reset.  A 2 MHz clock determines the output sampling rate.  The output phase width is 12 bits while the phase increment width is 32 bits.  This results in a spurious free dynamic range of 72 dB and a frequency resolution of 0.00047 Hz.  This block is also optimized for speed and has a 2 cycle latency.</w:t>
      </w:r>
    </w:p>
    <w:p w14:paraId="0B4E95B4" w14:textId="77777777" w:rsidR="00CA67BE" w:rsidRPr="003756EE" w:rsidRDefault="00CA67BE" w:rsidP="0027210E"/>
    <w:p w14:paraId="3883F901" w14:textId="1FD02FF0" w:rsidR="003756EE" w:rsidRDefault="003756EE" w:rsidP="003756EE">
      <w:pPr>
        <w:jc w:val="center"/>
        <w:rPr>
          <w:noProof/>
        </w:rPr>
      </w:pPr>
      <w:r>
        <w:rPr>
          <w:noProof/>
        </w:rPr>
        <w:drawing>
          <wp:inline distT="0" distB="0" distL="0" distR="0" wp14:anchorId="06949828" wp14:editId="5C44575A">
            <wp:extent cx="2384384" cy="14744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CO_CL_Fig.png"/>
                    <pic:cNvPicPr/>
                  </pic:nvPicPr>
                  <pic:blipFill>
                    <a:blip r:embed="rId60">
                      <a:extLst>
                        <a:ext uri="{28A0092B-C50C-407E-A947-70E740481C1C}">
                          <a14:useLocalDpi xmlns:a14="http://schemas.microsoft.com/office/drawing/2010/main" val="0"/>
                        </a:ext>
                      </a:extLst>
                    </a:blip>
                    <a:stretch>
                      <a:fillRect/>
                    </a:stretch>
                  </pic:blipFill>
                  <pic:spPr>
                    <a:xfrm>
                      <a:off x="0" y="0"/>
                      <a:ext cx="2399481" cy="1483810"/>
                    </a:xfrm>
                    <a:prstGeom prst="rect">
                      <a:avLst/>
                    </a:prstGeom>
                  </pic:spPr>
                </pic:pic>
              </a:graphicData>
            </a:graphic>
          </wp:inline>
        </w:drawing>
      </w:r>
      <w:r>
        <w:rPr>
          <w:noProof/>
        </w:rPr>
        <w:t xml:space="preserve">     </w:t>
      </w:r>
      <w:r>
        <w:rPr>
          <w:noProof/>
        </w:rPr>
        <w:drawing>
          <wp:inline distT="0" distB="0" distL="0" distR="0" wp14:anchorId="4DC168FD" wp14:editId="54B62EB5">
            <wp:extent cx="2650191" cy="145801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802" t="5544" r="11198" b="22038"/>
                    <a:stretch/>
                  </pic:blipFill>
                  <pic:spPr bwMode="auto">
                    <a:xfrm>
                      <a:off x="0" y="0"/>
                      <a:ext cx="2665852" cy="1466632"/>
                    </a:xfrm>
                    <a:prstGeom prst="rect">
                      <a:avLst/>
                    </a:prstGeom>
                    <a:ln>
                      <a:noFill/>
                    </a:ln>
                    <a:extLst>
                      <a:ext uri="{53640926-AAD7-44D8-BBD7-CCE9431645EC}">
                        <a14:shadowObscured xmlns:a14="http://schemas.microsoft.com/office/drawing/2010/main"/>
                      </a:ext>
                    </a:extLst>
                  </pic:spPr>
                </pic:pic>
              </a:graphicData>
            </a:graphic>
          </wp:inline>
        </w:drawing>
      </w:r>
    </w:p>
    <w:p w14:paraId="3CCA2215" w14:textId="300BC54F" w:rsidR="003756EE" w:rsidRDefault="003756EE" w:rsidP="003756EE">
      <w:pPr>
        <w:pStyle w:val="Caption"/>
        <w:tabs>
          <w:tab w:val="left" w:pos="9000"/>
        </w:tabs>
        <w:ind w:left="360"/>
      </w:pPr>
      <w:r>
        <w:t xml:space="preserve">Figure </w:t>
      </w:r>
      <w:fldSimple w:instr=" SEQ Figure \* ARABIC ">
        <w:r w:rsidR="00CD7ED3">
          <w:rPr>
            <w:noProof/>
          </w:rPr>
          <w:t>30</w:t>
        </w:r>
      </w:fldSimple>
      <w:r>
        <w:t xml:space="preserve">.  </w:t>
      </w:r>
      <w:r>
        <w:rPr>
          <w:i/>
        </w:rPr>
        <w:t>NCO.v</w:t>
      </w:r>
      <w:r>
        <w:t xml:space="preserve"> module that wraps a single DDS Logicore block.  The DDS adjust the phase and frequency of it’s I/Q outputs to match that of the received signals.</w:t>
      </w:r>
    </w:p>
    <w:p w14:paraId="5B7EF1B6" w14:textId="77777777" w:rsidR="003756EE" w:rsidRDefault="003756EE" w:rsidP="003756EE"/>
    <w:p w14:paraId="4D3DB019" w14:textId="0DA197F0" w:rsidR="003756EE" w:rsidRPr="00CA67BE" w:rsidRDefault="003756EE" w:rsidP="00CA67BE">
      <w:r>
        <w:t xml:space="preserve">It is important to note that the </w:t>
      </w:r>
      <w:r w:rsidR="00CA67BE">
        <w:rPr>
          <w:i/>
        </w:rPr>
        <w:t>adj_err</w:t>
      </w:r>
      <w:r w:rsidR="00CA67BE">
        <w:t xml:space="preserve"> input of the DDS Compiler is the sum of the phase increment value that dictates the DDS center frequency and the phase error from the loop filter.  The reason for this is simple, when the loop filter error is zero, the output frequency of the DDS will match that of the received signals.  However, this is not well documented in literature.   The phase increment value used in our design was computed in section 3.1.4 and listed in Table 4.  Note that in Table 4, the phase increment value is referred to as the “VCO sensitivity gain.”  This illustrates one of the differences between simulation and implementation that is not well documented. </w:t>
      </w:r>
    </w:p>
    <w:p w14:paraId="4E9D3AA5" w14:textId="04471C35" w:rsidR="003756EE" w:rsidRPr="009A635D" w:rsidRDefault="00CA67BE" w:rsidP="003756EE">
      <w:r>
        <w:t xml:space="preserve">The final module that completes the hardware implementation of the Costas Loop is </w:t>
      </w:r>
      <w:r>
        <w:rPr>
          <w:i/>
        </w:rPr>
        <w:t>CostasControl.v</w:t>
      </w:r>
      <w:r>
        <w:t>.  This module</w:t>
      </w:r>
      <w:r w:rsidR="009A635D">
        <w:t xml:space="preserve"> uses a simple FSM to sequentially enable all Logicore blocks after initialization.  After initialization, the Costas Loop runs continuously until </w:t>
      </w:r>
      <w:r w:rsidR="009A635D">
        <w:rPr>
          <w:i/>
        </w:rPr>
        <w:t>rst</w:t>
      </w:r>
      <w:r w:rsidR="009A635D">
        <w:t xml:space="preserve"> is set which synchronously resets all Logicore blocks including the PI controller in </w:t>
      </w:r>
      <w:r w:rsidR="009A635D">
        <w:rPr>
          <w:i/>
        </w:rPr>
        <w:t>LoopFilter.v</w:t>
      </w:r>
      <w:r w:rsidR="009A635D">
        <w:t>.  Figure 20 depicts the complete FPGA implementation of the Costas Loop.</w:t>
      </w:r>
    </w:p>
    <w:p w14:paraId="687A948F" w14:textId="0A8467C8" w:rsidR="00130D79" w:rsidRDefault="00B325BB" w:rsidP="009A635D">
      <w:pPr>
        <w:jc w:val="center"/>
      </w:pPr>
      <w:r>
        <w:rPr>
          <w:noProof/>
        </w:rPr>
        <w:lastRenderedPageBreak/>
        <w:drawing>
          <wp:inline distT="0" distB="0" distL="0" distR="0" wp14:anchorId="148E2885" wp14:editId="28C0472F">
            <wp:extent cx="6045776" cy="216446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ilog_CL_Fig_v2.png"/>
                    <pic:cNvPicPr/>
                  </pic:nvPicPr>
                  <pic:blipFill>
                    <a:blip r:embed="rId62">
                      <a:extLst>
                        <a:ext uri="{28A0092B-C50C-407E-A947-70E740481C1C}">
                          <a14:useLocalDpi xmlns:a14="http://schemas.microsoft.com/office/drawing/2010/main" val="0"/>
                        </a:ext>
                      </a:extLst>
                    </a:blip>
                    <a:stretch>
                      <a:fillRect/>
                    </a:stretch>
                  </pic:blipFill>
                  <pic:spPr>
                    <a:xfrm>
                      <a:off x="0" y="0"/>
                      <a:ext cx="6111459" cy="2187981"/>
                    </a:xfrm>
                    <a:prstGeom prst="rect">
                      <a:avLst/>
                    </a:prstGeom>
                  </pic:spPr>
                </pic:pic>
              </a:graphicData>
            </a:graphic>
          </wp:inline>
        </w:drawing>
      </w:r>
    </w:p>
    <w:p w14:paraId="7D681202" w14:textId="290C3011" w:rsidR="002A2404" w:rsidRPr="002A2404" w:rsidRDefault="009A635D" w:rsidP="009A635D">
      <w:pPr>
        <w:pStyle w:val="Caption"/>
        <w:jc w:val="center"/>
      </w:pPr>
      <w:r>
        <w:t xml:space="preserve">Figure </w:t>
      </w:r>
      <w:fldSimple w:instr=" SEQ Figure \* ARABIC ">
        <w:r w:rsidR="00CD7ED3">
          <w:rPr>
            <w:noProof/>
          </w:rPr>
          <w:t>31</w:t>
        </w:r>
      </w:fldSimple>
      <w:r>
        <w:t>.  Complete FPGA implementation of the Costas Loop carrier recovery ciruit.</w:t>
      </w:r>
    </w:p>
    <w:p w14:paraId="17357758" w14:textId="77777777" w:rsidR="00644A0B" w:rsidRDefault="00644A0B" w:rsidP="00644A0B">
      <w:pPr>
        <w:rPr>
          <w:b/>
        </w:rPr>
      </w:pPr>
    </w:p>
    <w:p w14:paraId="65AEA053" w14:textId="77777777" w:rsidR="00644A0B" w:rsidRDefault="00644A0B" w:rsidP="00644A0B">
      <w:pPr>
        <w:rPr>
          <w:b/>
        </w:rPr>
      </w:pPr>
      <w:r>
        <w:rPr>
          <w:b/>
        </w:rPr>
        <w:t>Early Late Gate Hardware Implementation</w:t>
      </w:r>
    </w:p>
    <w:p w14:paraId="774983B0" w14:textId="77777777" w:rsidR="00644A0B" w:rsidRDefault="00644A0B" w:rsidP="00644A0B">
      <w:pPr>
        <w:jc w:val="center"/>
      </w:pPr>
      <w:r>
        <w:rPr>
          <w:noProof/>
        </w:rPr>
        <w:drawing>
          <wp:inline distT="0" distB="0" distL="0" distR="0" wp14:anchorId="3567BB0A" wp14:editId="677F3F7A">
            <wp:extent cx="5943600" cy="2814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4955"/>
                    </a:xfrm>
                    <a:prstGeom prst="rect">
                      <a:avLst/>
                    </a:prstGeom>
                  </pic:spPr>
                </pic:pic>
              </a:graphicData>
            </a:graphic>
          </wp:inline>
        </w:drawing>
      </w:r>
    </w:p>
    <w:p w14:paraId="5A4DFA96" w14:textId="77777777" w:rsidR="00644A0B" w:rsidRPr="00025574" w:rsidRDefault="00644A0B" w:rsidP="00644A0B">
      <w:pPr>
        <w:jc w:val="center"/>
        <w:rPr>
          <w:color w:val="000000"/>
          <w:szCs w:val="22"/>
        </w:rPr>
      </w:pPr>
      <w:r w:rsidRPr="00025574">
        <w:rPr>
          <w:color w:val="000000"/>
          <w:szCs w:val="22"/>
        </w:rPr>
        <w:t>Figure #-1: Early Late Gate block diagram in Verilog</w:t>
      </w:r>
    </w:p>
    <w:p w14:paraId="7C932BDF" w14:textId="486871ED" w:rsidR="00644A0B" w:rsidRPr="00AE4941" w:rsidRDefault="00644A0B" w:rsidP="00644A0B">
      <w:pPr>
        <w:widowControl/>
        <w:overflowPunct/>
        <w:autoSpaceDE/>
        <w:autoSpaceDN/>
        <w:adjustRightInd/>
        <w:spacing w:after="0"/>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Pr>
          <w:color w:val="000000"/>
          <w:szCs w:val="22"/>
        </w:rPr>
        <w:t xml:space="preserve"> and can be summarized in by Figure #-1</w:t>
      </w:r>
      <w:r w:rsidRPr="00025574">
        <w:rPr>
          <w:color w:val="000000"/>
          <w:szCs w:val="22"/>
        </w:rPr>
        <w:t>. Two branches are implemented to recover the clock, a Late branch and an Early branch to recover the clock</w:t>
      </w:r>
      <w:r>
        <w:rPr>
          <w:color w:val="000000"/>
          <w:szCs w:val="22"/>
        </w:rPr>
        <w:t xml:space="preserve"> by subtracting the energy accumulated over a period of time</w:t>
      </w:r>
      <w:r w:rsidRPr="00025574">
        <w:rPr>
          <w:color w:val="000000"/>
          <w:szCs w:val="22"/>
        </w:rPr>
        <w:t>.</w:t>
      </w:r>
      <w:r>
        <w:rPr>
          <w:color w:val="000000"/>
          <w:szCs w:val="22"/>
        </w:rPr>
        <w:t xml:space="preserve"> T</w:t>
      </w:r>
      <w:r w:rsidRPr="00025574">
        <w:rPr>
          <w:color w:val="000000"/>
          <w:szCs w:val="22"/>
        </w:rPr>
        <w:t xml:space="preserve">he modules used in the Early Late gate module,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Late branch. Figure # shows the output of the integrate module. ISIM and Matlab were used to illustrate the designed outcomes of the demodulator for the following figures. At the AbsValue modules, the absolute value of the input signal is taken and using the </w:t>
      </w:r>
      <w:r w:rsidRPr="000D4CAB">
        <w:rPr>
          <w:i/>
          <w:iCs/>
          <w:color w:val="000000"/>
          <w:szCs w:val="22"/>
        </w:rPr>
        <w:t>clk_out</w:t>
      </w:r>
      <w:r w:rsidRPr="000D4CAB">
        <w:rPr>
          <w:color w:val="000000"/>
          <w:szCs w:val="22"/>
        </w:rPr>
        <w:t xml:space="preserve"> signal is sampled at a rate of </w:t>
      </w:r>
      <w:r w:rsidRPr="000D4CAB">
        <w:rPr>
          <w:color w:val="000000"/>
          <w:szCs w:val="22"/>
        </w:rPr>
        <w:lastRenderedPageBreak/>
        <w:t>1200 Hz (which inherently samples &amp; holds the value) and can be observed in Figure #+1. In the SUMMER block, the Late branch is subtracted from the Early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0D4CAB">
        <w:rPr>
          <w:color w:val="000000"/>
          <w:szCs w:val="22"/>
        </w:rPr>
        <w:t>. With the difference equation shown in Eq. # the coefficients were obtained and shown in Table #. As for the output of the PID filter, Figure #+2 shows those results. Being a closed loop system, the controller needs to always adjust for the output clock, this is the explanation for the error signal going up and down in Figure #+1.</w:t>
      </w:r>
    </w:p>
    <w:p w14:paraId="350712FB" w14:textId="77777777" w:rsidR="00644A0B" w:rsidRDefault="00644A0B" w:rsidP="00644A0B">
      <w:pPr>
        <w:jc w:val="left"/>
        <w:rPr>
          <w:rFonts w:ascii="Calibri" w:hAnsi="Calibri"/>
          <w:noProof/>
          <w:color w:val="000000"/>
          <w:szCs w:val="22"/>
        </w:rPr>
      </w:pPr>
    </w:p>
    <w:p w14:paraId="6B700285" w14:textId="77777777" w:rsidR="00644A0B" w:rsidRDefault="00644A0B" w:rsidP="00644A0B">
      <w:pPr>
        <w:jc w:val="center"/>
        <w:rPr>
          <w:rFonts w:ascii="Calibri" w:hAnsi="Calibri"/>
          <w:noProof/>
          <w:color w:val="000000"/>
          <w:szCs w:val="22"/>
        </w:rPr>
      </w:pPr>
    </w:p>
    <w:p w14:paraId="431D9244" w14:textId="77777777" w:rsidR="00644A0B" w:rsidRPr="00025574" w:rsidRDefault="00644A0B" w:rsidP="00644A0B">
      <w:pPr>
        <w:jc w:val="center"/>
        <w:rPr>
          <w:rFonts w:ascii="Calibri" w:hAnsi="Calibri"/>
          <w:noProof/>
          <w:color w:val="000000"/>
          <w:szCs w:val="22"/>
        </w:rPr>
      </w:pPr>
      <w:r w:rsidRPr="000D4CAB">
        <w:rPr>
          <w:rFonts w:ascii="Calibri" w:hAnsi="Calibri"/>
          <w:noProof/>
          <w:color w:val="000000"/>
          <w:szCs w:val="22"/>
        </w:rPr>
        <w:drawing>
          <wp:inline distT="0" distB="0" distL="0" distR="0" wp14:anchorId="17B32B27" wp14:editId="4F8B25FF">
            <wp:extent cx="2724150" cy="1429192"/>
            <wp:effectExtent l="0" t="0" r="0" b="0"/>
            <wp:docPr id="52" name="Picture 52"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7650" r="7371"/>
                    <a:stretch/>
                  </pic:blipFill>
                  <pic:spPr bwMode="auto">
                    <a:xfrm>
                      <a:off x="0" y="0"/>
                      <a:ext cx="2733371" cy="1434029"/>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283D95A2" wp14:editId="5DA23434">
            <wp:extent cx="2777356" cy="1414737"/>
            <wp:effectExtent l="0" t="0" r="4445" b="0"/>
            <wp:docPr id="53" name="Picture 53"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7453" r="5023"/>
                    <a:stretch/>
                  </pic:blipFill>
                  <pic:spPr bwMode="auto">
                    <a:xfrm>
                      <a:off x="0" y="0"/>
                      <a:ext cx="2790813" cy="1421592"/>
                    </a:xfrm>
                    <a:prstGeom prst="rect">
                      <a:avLst/>
                    </a:prstGeom>
                    <a:noFill/>
                    <a:ln>
                      <a:noFill/>
                    </a:ln>
                    <a:extLst>
                      <a:ext uri="{53640926-AAD7-44D8-BBD7-CCE9431645EC}">
                        <a14:shadowObscured xmlns:a14="http://schemas.microsoft.com/office/drawing/2010/main"/>
                      </a:ext>
                    </a:extLst>
                  </pic:spPr>
                </pic:pic>
              </a:graphicData>
            </a:graphic>
          </wp:inline>
        </w:drawing>
      </w:r>
    </w:p>
    <w:p w14:paraId="60810E8C" w14:textId="77777777" w:rsidR="00644A0B" w:rsidRPr="000D4CAB" w:rsidRDefault="00644A0B" w:rsidP="00644A0B">
      <w:pPr>
        <w:jc w:val="center"/>
        <w:rPr>
          <w:color w:val="000000"/>
          <w:szCs w:val="22"/>
        </w:rPr>
      </w:pPr>
      <w:r w:rsidRPr="000D4CAB">
        <w:rPr>
          <w:color w:val="000000"/>
          <w:szCs w:val="22"/>
        </w:rPr>
        <w:t>Figure #: Early and Late integrator output (obtained using Matlab and ISIM)</w:t>
      </w:r>
    </w:p>
    <w:p w14:paraId="5217F483" w14:textId="77777777" w:rsidR="00644A0B" w:rsidRDefault="00644A0B" w:rsidP="00644A0B">
      <w:pPr>
        <w:jc w:val="center"/>
        <w:rPr>
          <w:rFonts w:ascii="Calibri" w:hAnsi="Calibri"/>
          <w:noProof/>
          <w:color w:val="000000"/>
          <w:szCs w:val="22"/>
        </w:rPr>
      </w:pPr>
      <w:r>
        <w:rPr>
          <w:rFonts w:ascii="Calibri" w:hAnsi="Calibri"/>
          <w:noProof/>
          <w:color w:val="000000"/>
          <w:szCs w:val="22"/>
        </w:rPr>
        <w:drawing>
          <wp:inline distT="0" distB="0" distL="0" distR="0" wp14:anchorId="32B98C41" wp14:editId="13465988">
            <wp:extent cx="2337758" cy="1221209"/>
            <wp:effectExtent l="0" t="0" r="5715" b="0"/>
            <wp:docPr id="54" name="Picture 5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noProof/>
          <w:color w:val="000000"/>
          <w:szCs w:val="22"/>
        </w:rPr>
        <w:drawing>
          <wp:inline distT="0" distB="0" distL="0" distR="0" wp14:anchorId="0CE56790" wp14:editId="57C2B8C8">
            <wp:extent cx="2363638" cy="1220584"/>
            <wp:effectExtent l="0" t="0" r="0" b="0"/>
            <wp:docPr id="55" name="Picture 55"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C0C35C1"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#+1: Early branch and the Late Branch after the sample &amp; hold and absolute value (obtained using Matlab and ISIM)</w:t>
      </w:r>
    </w:p>
    <w:p w14:paraId="7B772A17"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596B3A9" w14:textId="77777777" w:rsidR="00644A0B" w:rsidRPr="000D4CAB" w:rsidRDefault="00644A0B" w:rsidP="00644A0B">
      <w:pPr>
        <w:widowControl/>
        <w:overflowPunct/>
        <w:autoSpaceDE/>
        <w:autoSpaceDN/>
        <w:adjustRightInd/>
        <w:spacing w:after="0"/>
        <w:jc w:val="center"/>
        <w:textAlignment w:val="auto"/>
        <w:rPr>
          <w:color w:val="000000"/>
          <w:szCs w:val="22"/>
        </w:rPr>
      </w:pPr>
      <m:oMath>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a</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b</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oMath>
      <w:r w:rsidRPr="000D4CAB">
        <w:rPr>
          <w:color w:val="000000"/>
          <w:szCs w:val="22"/>
        </w:rPr>
        <w:t>(#)</w:t>
      </w:r>
    </w:p>
    <w:p w14:paraId="21772540"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72DCCD55"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644A0B" w:rsidRPr="000D4CAB" w14:paraId="7E3D8527"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E21DA"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5784B"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b</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84B5C2"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c</w:t>
            </w:r>
          </w:p>
        </w:tc>
      </w:tr>
      <w:tr w:rsidR="00644A0B" w:rsidRPr="000D4CAB" w14:paraId="61A32A5B"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A136C"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7C49D"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1/15</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EA595" w14:textId="77777777" w:rsidR="00644A0B" w:rsidRPr="000D4CAB" w:rsidRDefault="00644A0B" w:rsidP="00644A0B">
            <w:pPr>
              <w:widowControl/>
              <w:overflowPunct/>
              <w:autoSpaceDE/>
              <w:autoSpaceDN/>
              <w:adjustRightInd/>
              <w:spacing w:after="0"/>
              <w:jc w:val="center"/>
              <w:textAlignment w:val="auto"/>
              <w:rPr>
                <w:szCs w:val="22"/>
              </w:rPr>
            </w:pPr>
            <w:r w:rsidRPr="000D4CAB">
              <w:rPr>
                <w:szCs w:val="22"/>
              </w:rPr>
              <w:t>1</w:t>
            </w:r>
          </w:p>
        </w:tc>
      </w:tr>
    </w:tbl>
    <w:p w14:paraId="4B9CCE1C"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Table #: Filter coefficients for Eq. #</w:t>
      </w:r>
    </w:p>
    <w:p w14:paraId="599BD4F9" w14:textId="77777777" w:rsidR="00644A0B" w:rsidRDefault="00644A0B" w:rsidP="00644A0B">
      <w:pPr>
        <w:jc w:val="center"/>
        <w:rPr>
          <w:noProof/>
        </w:rPr>
      </w:pPr>
    </w:p>
    <w:p w14:paraId="4A463544" w14:textId="77777777" w:rsidR="00644A0B" w:rsidRDefault="00644A0B" w:rsidP="00644A0B">
      <w:pPr>
        <w:jc w:val="center"/>
        <w:rPr>
          <w:noProof/>
        </w:rPr>
      </w:pPr>
      <w:r w:rsidRPr="002C1177">
        <w:rPr>
          <w:noProof/>
        </w:rPr>
        <w:lastRenderedPageBreak/>
        <w:drawing>
          <wp:inline distT="0" distB="0" distL="0" distR="0" wp14:anchorId="6437B6B5" wp14:editId="486926BA">
            <wp:extent cx="5057775" cy="2648950"/>
            <wp:effectExtent l="0" t="0" r="0" b="0"/>
            <wp:docPr id="56" name="Picture 56"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7373" r="7502"/>
                    <a:stretch/>
                  </pic:blipFill>
                  <pic:spPr bwMode="auto">
                    <a:xfrm>
                      <a:off x="0" y="0"/>
                      <a:ext cx="5059435"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02763F42"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#+2: PID output, regulating the error signal to drive the NCO module (obtained using Matlab and ISIM)</w:t>
      </w:r>
    </w:p>
    <w:p w14:paraId="0D657A61" w14:textId="77777777" w:rsidR="00644A0B" w:rsidRPr="000D4CAB" w:rsidRDefault="00644A0B" w:rsidP="00644A0B">
      <w:pPr>
        <w:widowControl/>
        <w:overflowPunct/>
        <w:autoSpaceDE/>
        <w:autoSpaceDN/>
        <w:adjustRightInd/>
        <w:spacing w:after="0"/>
        <w:jc w:val="left"/>
        <w:textAlignment w:val="auto"/>
        <w:rPr>
          <w:color w:val="000000"/>
          <w:szCs w:val="22"/>
        </w:rPr>
      </w:pPr>
      <w:r w:rsidRPr="000D4CAB">
        <w:rPr>
          <w:color w:val="000000"/>
          <w:szCs w:val="22"/>
        </w:rPr>
        <w:t> </w:t>
      </w:r>
    </w:p>
    <w:p w14:paraId="0914A5F3" w14:textId="77777777"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Increment )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converted into bits using Eq #-? And is found to be equal to:</w:t>
      </w:r>
    </w:p>
    <w:p w14:paraId="782F0310" w14:textId="77777777" w:rsidR="00644A0B" w:rsidRPr="000D4CAB" w:rsidRDefault="00644A0B" w:rsidP="00644A0B">
      <w:pPr>
        <w:widowControl/>
        <w:overflowPunct/>
        <w:autoSpaceDE/>
        <w:autoSpaceDN/>
        <w:adjustRightInd/>
        <w:spacing w:after="0"/>
        <w:jc w:val="left"/>
        <w:textAlignment w:val="auto"/>
        <w:rPr>
          <w:color w:val="000000"/>
          <w:szCs w:val="22"/>
        </w:rPr>
      </w:pPr>
    </w:p>
    <w:p w14:paraId="3E9567F6"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p_inc = 2576980 (#+1)</w:t>
      </w:r>
    </w:p>
    <w:p w14:paraId="04C2189F"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5372D7B" w14:textId="77777777" w:rsidR="00644A0B" w:rsidRDefault="00644A0B" w:rsidP="00644A0B">
      <w:pPr>
        <w:widowControl/>
        <w:overflowPunct/>
        <w:autoSpaceDE/>
        <w:autoSpaceDN/>
        <w:adjustRightInd/>
        <w:spacing w:after="0"/>
        <w:textAlignment w:val="auto"/>
        <w:rPr>
          <w:color w:val="000000"/>
          <w:szCs w:val="22"/>
        </w:rPr>
      </w:pPr>
      <w:r w:rsidRPr="000D4CAB">
        <w:rPr>
          <w:color w:val="000000"/>
          <w:szCs w:val="22"/>
        </w:rPr>
        <w:t>The output signal is defined to be eight bits and is sent to the BangBangController which an on-off controller outputs a zero for any input less than zero and a one for any input greater than zero. From this set-up, the clock is expected to be extracted and provide the modules at the Early and Late branch a data clock, finally the outpu</w:t>
      </w:r>
      <w:r>
        <w:rPr>
          <w:color w:val="000000"/>
          <w:szCs w:val="22"/>
        </w:rPr>
        <w:t>t clock is shown in Figure #+3.</w:t>
      </w:r>
    </w:p>
    <w:p w14:paraId="50D8977B" w14:textId="77777777" w:rsidR="00644A0B" w:rsidRPr="000D4CAB" w:rsidRDefault="00644A0B" w:rsidP="00644A0B">
      <w:pPr>
        <w:widowControl/>
        <w:overflowPunct/>
        <w:autoSpaceDE/>
        <w:autoSpaceDN/>
        <w:adjustRightInd/>
        <w:spacing w:after="0"/>
        <w:jc w:val="left"/>
        <w:textAlignment w:val="auto"/>
        <w:rPr>
          <w:color w:val="000000"/>
          <w:szCs w:val="22"/>
        </w:rPr>
      </w:pPr>
    </w:p>
    <w:p w14:paraId="203834AF" w14:textId="77777777" w:rsidR="00644A0B" w:rsidRDefault="00644A0B" w:rsidP="00644A0B">
      <w:pPr>
        <w:jc w:val="center"/>
      </w:pPr>
      <w:r w:rsidRPr="000D4CAB">
        <w:rPr>
          <w:noProof/>
        </w:rPr>
        <w:drawing>
          <wp:inline distT="0" distB="0" distL="0" distR="0" wp14:anchorId="04FF99C5" wp14:editId="5CBAD921">
            <wp:extent cx="5200650" cy="2648952"/>
            <wp:effectExtent l="0" t="0" r="0" b="0"/>
            <wp:docPr id="57" name="Picture 57"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749DFBD" w14:textId="77777777" w:rsidR="00644A0B" w:rsidRPr="000D4CAB" w:rsidRDefault="00644A0B" w:rsidP="00644A0B">
      <w:pPr>
        <w:jc w:val="center"/>
        <w:rPr>
          <w:color w:val="000000"/>
          <w:szCs w:val="22"/>
        </w:rPr>
      </w:pPr>
      <w:r w:rsidRPr="000D4CAB">
        <w:rPr>
          <w:color w:val="000000"/>
          <w:szCs w:val="22"/>
        </w:rPr>
        <w:lastRenderedPageBreak/>
        <w:t>Figure #+3: Recovered clock from the Early Late Gate (obtained using Matlab and ISIM)</w:t>
      </w:r>
    </w:p>
    <w:p w14:paraId="5819180C" w14:textId="77777777" w:rsidR="00644A0B" w:rsidRPr="003A1850" w:rsidRDefault="00644A0B" w:rsidP="00644A0B">
      <w:pPr>
        <w:widowControl/>
        <w:overflowPunct/>
        <w:autoSpaceDE/>
        <w:autoSpaceDN/>
        <w:adjustRightInd/>
        <w:spacing w:after="0"/>
        <w:jc w:val="left"/>
        <w:textAlignment w:val="auto"/>
        <w:rPr>
          <w:rFonts w:ascii="Calibri" w:hAnsi="Calibri"/>
          <w:color w:val="000000"/>
          <w:szCs w:val="22"/>
        </w:rPr>
      </w:pPr>
    </w:p>
    <w:p w14:paraId="55BC5BA6" w14:textId="77777777" w:rsidR="00644A0B" w:rsidRDefault="00644A0B" w:rsidP="00644A0B">
      <w:pPr>
        <w:jc w:val="center"/>
      </w:pPr>
      <w:r>
        <w:rPr>
          <w:noProof/>
        </w:rPr>
        <w:drawing>
          <wp:inline distT="0" distB="0" distL="0" distR="0" wp14:anchorId="0728BA88" wp14:editId="4088AA54">
            <wp:extent cx="3790950" cy="2143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0950" cy="2143125"/>
                    </a:xfrm>
                    <a:prstGeom prst="rect">
                      <a:avLst/>
                    </a:prstGeom>
                  </pic:spPr>
                </pic:pic>
              </a:graphicData>
            </a:graphic>
          </wp:inline>
        </w:drawing>
      </w:r>
    </w:p>
    <w:p w14:paraId="3614E099"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#+4: Recovered clock with demodulated data from the Costas Loop (obtained using Matlab and ISIM)</w:t>
      </w:r>
    </w:p>
    <w:p w14:paraId="59F919A2"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445943B4" w14:textId="77777777"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Figure #+4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F8720CA" w14:textId="77777777" w:rsidR="00644A0B" w:rsidRPr="000D4CAB" w:rsidRDefault="00644A0B" w:rsidP="00644A0B">
      <w:pPr>
        <w:widowControl/>
        <w:overflowPunct/>
        <w:autoSpaceDE/>
        <w:autoSpaceDN/>
        <w:adjustRightInd/>
        <w:spacing w:after="0"/>
        <w:jc w:val="left"/>
        <w:textAlignment w:val="auto"/>
        <w:rPr>
          <w:color w:val="000000"/>
          <w:szCs w:val="22"/>
        </w:rPr>
      </w:pPr>
    </w:p>
    <w:p w14:paraId="6E01BB66" w14:textId="77777777"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 xml:space="preserve">Completely decoding the signal implies using the clock signal shown in Figure #+3, this clock signal is used for calculating the energy of the demodulated signal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537F25F9" w14:textId="77777777" w:rsidR="00644A0B" w:rsidRDefault="00644A0B" w:rsidP="00644A0B">
      <w:pPr>
        <w:widowControl/>
        <w:overflowPunct/>
        <w:autoSpaceDE/>
        <w:autoSpaceDN/>
        <w:adjustRightInd/>
        <w:spacing w:after="0"/>
        <w:jc w:val="center"/>
        <w:textAlignment w:val="auto"/>
        <w:rPr>
          <w:rFonts w:ascii="Calibri" w:hAnsi="Calibri"/>
          <w:noProof/>
          <w:color w:val="000000"/>
          <w:szCs w:val="22"/>
        </w:rPr>
      </w:pPr>
    </w:p>
    <w:p w14:paraId="4FE0AD47" w14:textId="77777777" w:rsidR="00644A0B" w:rsidRDefault="00644A0B" w:rsidP="00644A0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5FB37D3" wp14:editId="1816EF4A">
            <wp:extent cx="4029075" cy="2086604"/>
            <wp:effectExtent l="0" t="0" r="0" b="9525"/>
            <wp:docPr id="59" name="Picture 59"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7214" r="6701"/>
                    <a:stretch/>
                  </pic:blipFill>
                  <pic:spPr bwMode="auto">
                    <a:xfrm>
                      <a:off x="0" y="0"/>
                      <a:ext cx="4039990" cy="2092257"/>
                    </a:xfrm>
                    <a:prstGeom prst="rect">
                      <a:avLst/>
                    </a:prstGeom>
                    <a:noFill/>
                    <a:ln>
                      <a:noFill/>
                    </a:ln>
                    <a:extLst>
                      <a:ext uri="{53640926-AAD7-44D8-BBD7-CCE9431645EC}">
                        <a14:shadowObscured xmlns:a14="http://schemas.microsoft.com/office/drawing/2010/main"/>
                      </a:ext>
                    </a:extLst>
                  </pic:spPr>
                </pic:pic>
              </a:graphicData>
            </a:graphic>
          </wp:inline>
        </w:drawing>
      </w:r>
    </w:p>
    <w:p w14:paraId="7964653D"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#+5: Decoded NRZ juxtaposed to the demodulated data from the Costas Loop (obtained using Matlab and ISIM)</w:t>
      </w:r>
    </w:p>
    <w:p w14:paraId="1B8CDD4F" w14:textId="77777777" w:rsidR="00644A0B" w:rsidRPr="000D4CAB" w:rsidRDefault="00644A0B" w:rsidP="00644A0B">
      <w:pPr>
        <w:widowControl/>
        <w:overflowPunct/>
        <w:autoSpaceDE/>
        <w:autoSpaceDN/>
        <w:adjustRightInd/>
        <w:spacing w:after="0"/>
        <w:jc w:val="left"/>
        <w:textAlignment w:val="auto"/>
        <w:rPr>
          <w:color w:val="000000"/>
          <w:szCs w:val="22"/>
        </w:rPr>
      </w:pPr>
    </w:p>
    <w:p w14:paraId="0612D4D4" w14:textId="77777777"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 xml:space="preserve">Within the DUT, the same output can be expected from the modules of the Early Late Gate, using the Electronics Explorer each desired outputs can be recovered and observed, the following figures illustrate the results of timing recovery within the DUT. Figure #+6 shows the error signal of the Early Late, from Figure #+6 we observe that the simulated error does indeed match with actual error in the DUT. Finally, </w:t>
      </w:r>
      <w:r w:rsidRPr="000D4CAB">
        <w:rPr>
          <w:color w:val="000000"/>
          <w:szCs w:val="22"/>
        </w:rPr>
        <w:lastRenderedPageBreak/>
        <w:t>Figure #+7 juxtaposes the demodulated data from the Costas Loop to the recovered NRZ signal. As it can be observed the signals are the same only a delay is present between the two.</w:t>
      </w:r>
    </w:p>
    <w:p w14:paraId="1B7B742D" w14:textId="77777777" w:rsidR="00644A0B" w:rsidRPr="000D4CAB" w:rsidRDefault="00644A0B" w:rsidP="00644A0B">
      <w:pPr>
        <w:widowControl/>
        <w:overflowPunct/>
        <w:autoSpaceDE/>
        <w:autoSpaceDN/>
        <w:adjustRightInd/>
        <w:spacing w:after="0"/>
        <w:jc w:val="left"/>
        <w:textAlignment w:val="auto"/>
        <w:rPr>
          <w:color w:val="000000"/>
          <w:szCs w:val="22"/>
        </w:rPr>
      </w:pPr>
    </w:p>
    <w:p w14:paraId="6A24ADCC"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1C2C67F1"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#+6: Error signal adjusted by PID controller of the Early Late Gate (obtained from the DUT using the Electronics Explorer)</w:t>
      </w:r>
    </w:p>
    <w:p w14:paraId="6E9C538D"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7E3E419A"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Figure #+7: Decoded NRZ with demodulated data juxtaposed to demodulated data of the Costas Loop (obtained from the DUT using the Electronics Explorer)</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3" w:name="_Toc386402499"/>
      <w:r>
        <w:t>3.2.7</w:t>
      </w:r>
      <w:r>
        <w:tab/>
        <w:t>Forward Error Correction: Soft-decision Viterbi Decoding</w:t>
      </w:r>
      <w:bookmarkEnd w:id="53"/>
    </w:p>
    <w:p w14:paraId="7634F05C" w14:textId="77777777" w:rsidR="00232868" w:rsidRPr="00273FA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 </w:t>
      </w:r>
      <w:r w:rsidRPr="006C7C5E">
        <w:rPr>
          <w:color w:val="FF0000"/>
        </w:rPr>
        <w:t xml:space="preserve"> </w:t>
      </w:r>
    </w:p>
    <w:p w14:paraId="67F5E6BD" w14:textId="77777777" w:rsidR="00232868" w:rsidRDefault="00232868" w:rsidP="00232868">
      <w:r>
        <w:t xml:space="preserve">The </w:t>
      </w:r>
      <w:r>
        <w:rPr>
          <w:i/>
        </w:rPr>
        <w:t xml:space="preserve">Viterbi Decoder </w:t>
      </w:r>
      <w:r>
        <w:t xml:space="preserve">(version 7.0) LogiCore module from the Xilinx Core Generator was elected for implementing 3-bit soft-decision, non-punctured (2, 1, 7) Viterbi decoding in the modem. The next figure shows the block diagram for this module. The target code rate is ½, so two three-bit inputs are specified and a single-bit output is specified. The module operates using a 1200 Hz clock. The module operates continuously, whether it is encoding valid data or not. By feeding in seven strong zeroes prior to the first valid data input (which is the first in a steam of valid data), trellis construction will begin in state zero (Francis, 2010). Hence, no other control signals like clock enable (CE) or new data (ND) are required for proper decoding. </w:t>
      </w:r>
    </w:p>
    <w:p w14:paraId="5FA1E176" w14:textId="77777777" w:rsidR="00232868" w:rsidRDefault="00232868" w:rsidP="00232868">
      <w:r>
        <w:t xml:space="preserve">At the positive edge of the clock, the decoder samples two three-bit soft-decision data present at the input pins. These two three-bit soft-decision results are provided by the soft-decision BPSK demodulator. The decoder (parallel core, without reduced latency option) produces its first valid data output after a delay specified by the following equation (Xilinx, 2011): </w:t>
      </w:r>
    </w:p>
    <w:p w14:paraId="60534EEC" w14:textId="77777777" w:rsidR="00232868" w:rsidRPr="004052BF" w:rsidRDefault="00232868" w:rsidP="00232868">
      <m:oMathPara>
        <m:oMath>
          <m:r>
            <w:rPr>
              <w:rFonts w:ascii="Cambria Math" w:hAnsi="Cambria Math"/>
            </w:rPr>
            <m:t>delay ≅4×traceback length+constraint length+output rate≅4×42+7+2≅177 ms</m:t>
          </m:r>
        </m:oMath>
      </m:oMathPara>
    </w:p>
    <w:p w14:paraId="4C1C8913" w14:textId="77777777" w:rsidR="00232868" w:rsidRPr="00B20BAB" w:rsidRDefault="00232868" w:rsidP="00232868"/>
    <w:p w14:paraId="7DC384ED" w14:textId="3F8ACEBB" w:rsidR="00232868" w:rsidRPr="006C7C5E" w:rsidRDefault="00C26D5C" w:rsidP="00232868">
      <w:pPr>
        <w:jc w:val="center"/>
      </w:pPr>
      <w:r>
        <w:rPr>
          <w:noProof/>
        </w:rPr>
        <w:lastRenderedPageBreak/>
        <w:t xml:space="preserve"> </w:t>
      </w:r>
      <w:r w:rsidR="00232868">
        <w:rPr>
          <w:noProof/>
        </w:rPr>
        <w:drawing>
          <wp:inline distT="0" distB="0" distL="0" distR="0" wp14:anchorId="50CF6EEF" wp14:editId="7EB97347">
            <wp:extent cx="2183810" cy="3921946"/>
            <wp:effectExtent l="76200" t="76200" r="140335" b="135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899" cy="393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7A6BF" w14:textId="30306846" w:rsidR="00232868" w:rsidRPr="00232868" w:rsidRDefault="0024170D" w:rsidP="0024170D">
      <w:pPr>
        <w:pStyle w:val="Caption"/>
        <w:jc w:val="center"/>
      </w:pPr>
      <w:r>
        <w:t xml:space="preserve">Figure </w:t>
      </w:r>
      <w:fldSimple w:instr=" SEQ Figure \* ARABIC ">
        <w:r w:rsidR="00CD7ED3">
          <w:rPr>
            <w:noProof/>
          </w:rPr>
          <w:t>32</w:t>
        </w:r>
      </w:fldSimple>
    </w:p>
    <w:p w14:paraId="775407A2" w14:textId="25549430" w:rsidR="008051DE" w:rsidRDefault="008051DE" w:rsidP="008051DE">
      <w:pPr>
        <w:pStyle w:val="Heading1"/>
        <w:numPr>
          <w:ilvl w:val="0"/>
          <w:numId w:val="27"/>
        </w:numPr>
        <w:textAlignment w:val="auto"/>
      </w:pPr>
      <w:bookmarkStart w:id="54" w:name="_Ref49498656"/>
      <w:bookmarkStart w:id="55" w:name="_Ref49480367"/>
      <w:bookmarkStart w:id="56" w:name="_Toc386402500"/>
      <w:r>
        <w:t>EVALUATION</w:t>
      </w:r>
      <w:bookmarkEnd w:id="54"/>
      <w:bookmarkEnd w:id="55"/>
      <w:bookmarkEnd w:id="56"/>
    </w:p>
    <w:p w14:paraId="6DB5CEE8" w14:textId="77777777" w:rsidR="008051DE" w:rsidRDefault="008051DE" w:rsidP="008051DE">
      <w:pPr>
        <w:pStyle w:val="Heading1"/>
        <w:numPr>
          <w:ilvl w:val="0"/>
          <w:numId w:val="27"/>
        </w:numPr>
        <w:textAlignment w:val="auto"/>
      </w:pPr>
      <w:bookmarkStart w:id="57" w:name="_Ref49480917"/>
      <w:bookmarkStart w:id="58" w:name="_Toc386402501"/>
      <w:r>
        <w:t>SUMMARY AND FUTURE WORK</w:t>
      </w:r>
      <w:bookmarkEnd w:id="57"/>
      <w:bookmarkEnd w:id="58"/>
    </w:p>
    <w:p w14:paraId="507E2AE6" w14:textId="2AE6147B" w:rsidR="00A83C9E" w:rsidRDefault="00A83C9E" w:rsidP="00A83C9E">
      <w:r>
        <w:t>This senior design project designed and implemented a 1200 b/sec BPSK modem in FPGA for amateur radio satellite telemetry.  A 1200 b/sec data rate was chosen because the majority of operational AMSAT’s operate at this rate.  Our objective was to promote FEC in amateur radio satellite telemetry with addition of convolutional encoding and Viterbi decoding.  However, issues with the Viterbi decoder IP core prevented us from successfully implementing FEC.</w:t>
      </w:r>
      <w:r w:rsidR="005D7984">
        <w:t xml:space="preserve">  </w:t>
      </w:r>
    </w:p>
    <w:p w14:paraId="33B581C0" w14:textId="77777777" w:rsidR="005D7984" w:rsidRDefault="005D7984" w:rsidP="00A83C9E">
      <w:r>
        <w:t xml:space="preserve">In senior design I, the modem’s specifications and requirements were defined.  This was accomplished by identifying the primary subsystems in the modulator and demodulator.  This included the Costas Loop for carrier recovery and the Early-Late gate for clock and data recovery.  After having identified the primary subsystems, the modem was designed and simulated from first principles using Matlab and Simulink.  </w:t>
      </w:r>
    </w:p>
    <w:p w14:paraId="5313ACFE" w14:textId="5F0269EA" w:rsidR="00A83C9E" w:rsidRDefault="005D7984" w:rsidP="00A83C9E">
      <w:r>
        <w:t>In Senior Design II, the design of the modem transitioned from simulation to hardware by directly translating the Simulink model into Verilog code.  The modem was implemented in a Spartan 6 FPGA and interfaced to a PC via RS232.  The modem was evaluated by sending 10,000 bits (1250 ASCII characters) from the PC to the FPGA and computing the bit error rate.</w:t>
      </w:r>
      <w:r w:rsidR="00BA17A3">
        <w:t xml:space="preserve">  Under conditions with no noise, it was demonstrated that the modem had a BER of 0%.  Further evaluation showed that the demodulator was capable of tracking both phase and frequency steps.</w:t>
      </w:r>
    </w:p>
    <w:p w14:paraId="7AA627D2" w14:textId="7B95321F" w:rsidR="00BA17A3" w:rsidRPr="00A83C9E" w:rsidRDefault="00BA17A3" w:rsidP="00A83C9E">
      <w:r>
        <w:t xml:space="preserve">Future work still includes </w:t>
      </w:r>
      <w:r w:rsidR="00F833BC">
        <w:t>adding</w:t>
      </w:r>
      <w:r>
        <w:t xml:space="preserve"> FEC.  Instead of using licensed IP cores such as the Convolutional </w:t>
      </w:r>
      <w:r>
        <w:lastRenderedPageBreak/>
        <w:t>Encoder and Viterbi Decoder, we want to use linear block code</w:t>
      </w:r>
      <w:r w:rsidR="00F833BC">
        <w:t>s.  This allows the modem technology to be more accessible to the amateur radio enthusiast.  After the addition of FEC using linear block codes, the modem needs to be integrated with an analog front end and a terminal node controller (TNC) to evaluate the modem using real world telemetry signals.  The TNC is required to decode the AX.26 packets u</w:t>
      </w:r>
      <w:r w:rsidR="003F0438">
        <w:t>tilized in</w:t>
      </w:r>
      <w:r w:rsidR="00F833BC">
        <w:t xml:space="preserve"> AMSAT telemetry</w:t>
      </w:r>
      <w:r w:rsidR="003F0438">
        <w:t>.  In addition this will allow us to do a thorough BER evaluation under real world noisy conditions</w:t>
      </w:r>
    </w:p>
    <w:p w14:paraId="72CF7A43" w14:textId="77777777" w:rsidR="008051DE" w:rsidRDefault="008051DE" w:rsidP="008051DE">
      <w:pPr>
        <w:pStyle w:val="Heading1"/>
        <w:numPr>
          <w:ilvl w:val="0"/>
          <w:numId w:val="27"/>
        </w:numPr>
        <w:textAlignment w:val="auto"/>
      </w:pPr>
      <w:bookmarkStart w:id="59" w:name="_Ref49480973"/>
      <w:bookmarkStart w:id="60" w:name="_Toc386402502"/>
      <w:r>
        <w:t>ACKNOWLEDGEMENTS</w:t>
      </w:r>
      <w:bookmarkEnd w:id="59"/>
      <w:bookmarkEnd w:id="60"/>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1" w:name="_Ref49481035"/>
      <w:bookmarkStart w:id="62" w:name="_Toc386402503"/>
      <w:r>
        <w:t>REFERENCES</w:t>
      </w:r>
      <w:bookmarkEnd w:id="61"/>
      <w:bookmarkEnd w:id="62"/>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73"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74"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75"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76"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77"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78"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3" w:name="_Ref49481101"/>
      <w:r>
        <w:lastRenderedPageBreak/>
        <w:t>Product SPECIFICATION</w:t>
      </w:r>
      <w:bookmarkEnd w:id="63"/>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4" w:name="_Ref49481190"/>
      <w:r>
        <w:lastRenderedPageBreak/>
        <w:t>SOME INTERESTING RELEVANT DERIVATION</w:t>
      </w:r>
      <w:bookmarkEnd w:id="64"/>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79"/>
      <w:footerReference w:type="default" r:id="rId80"/>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 w:author="brandon keith" w:date="2014-01-22T18:51:00Z" w:initials="bk">
    <w:p w14:paraId="1AF61567" w14:textId="5A2917AA" w:rsidR="009E7C61" w:rsidRDefault="009E7C61"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CE626" w14:textId="77777777" w:rsidR="00947139" w:rsidRDefault="00947139">
      <w:pPr>
        <w:spacing w:after="0"/>
      </w:pPr>
      <w:r>
        <w:separator/>
      </w:r>
    </w:p>
  </w:endnote>
  <w:endnote w:type="continuationSeparator" w:id="0">
    <w:p w14:paraId="0C4BAE40" w14:textId="77777777" w:rsidR="00947139" w:rsidRDefault="009471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9E7C61" w:rsidRDefault="009E7C61">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47FA9" w14:textId="77777777" w:rsidR="00947139" w:rsidRDefault="00947139">
      <w:pPr>
        <w:spacing w:after="0"/>
      </w:pPr>
      <w:r>
        <w:separator/>
      </w:r>
    </w:p>
  </w:footnote>
  <w:footnote w:type="continuationSeparator" w:id="0">
    <w:p w14:paraId="0413ACDA" w14:textId="77777777" w:rsidR="00947139" w:rsidRDefault="00947139">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9E7C61" w:rsidRDefault="009E7C61">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A635EA">
      <w:rPr>
        <w:rStyle w:val="PageNumber"/>
        <w:noProof/>
      </w:rPr>
      <w:t>39</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A635EA">
      <w:rPr>
        <w:rStyle w:val="PageNumber"/>
        <w:noProof/>
      </w:rPr>
      <w:t>60</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1586"/>
    <w:rsid w:val="00006363"/>
    <w:rsid w:val="00016218"/>
    <w:rsid w:val="00016EC9"/>
    <w:rsid w:val="00020FC9"/>
    <w:rsid w:val="000217B7"/>
    <w:rsid w:val="00024597"/>
    <w:rsid w:val="00025B3A"/>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0D79"/>
    <w:rsid w:val="0013242A"/>
    <w:rsid w:val="001358BD"/>
    <w:rsid w:val="00136114"/>
    <w:rsid w:val="00136462"/>
    <w:rsid w:val="00137AA5"/>
    <w:rsid w:val="001408FD"/>
    <w:rsid w:val="00141FD7"/>
    <w:rsid w:val="0014380E"/>
    <w:rsid w:val="00144097"/>
    <w:rsid w:val="00156363"/>
    <w:rsid w:val="00157623"/>
    <w:rsid w:val="00162C30"/>
    <w:rsid w:val="00165E44"/>
    <w:rsid w:val="00171B99"/>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32868"/>
    <w:rsid w:val="00240CA9"/>
    <w:rsid w:val="00240F7C"/>
    <w:rsid w:val="0024170D"/>
    <w:rsid w:val="00241EA7"/>
    <w:rsid w:val="0024245D"/>
    <w:rsid w:val="0024449B"/>
    <w:rsid w:val="0024711D"/>
    <w:rsid w:val="002510E5"/>
    <w:rsid w:val="0025216A"/>
    <w:rsid w:val="00262DF9"/>
    <w:rsid w:val="002701E9"/>
    <w:rsid w:val="0027210E"/>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E619E"/>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21CC"/>
    <w:rsid w:val="0035395E"/>
    <w:rsid w:val="00353BC7"/>
    <w:rsid w:val="00361257"/>
    <w:rsid w:val="003618DD"/>
    <w:rsid w:val="00361BE2"/>
    <w:rsid w:val="00364F0E"/>
    <w:rsid w:val="00366EC8"/>
    <w:rsid w:val="00366F6D"/>
    <w:rsid w:val="003673CF"/>
    <w:rsid w:val="00367487"/>
    <w:rsid w:val="00370A17"/>
    <w:rsid w:val="00371E1D"/>
    <w:rsid w:val="003756EE"/>
    <w:rsid w:val="003774C0"/>
    <w:rsid w:val="00381394"/>
    <w:rsid w:val="003867BD"/>
    <w:rsid w:val="00390C8B"/>
    <w:rsid w:val="003A0D21"/>
    <w:rsid w:val="003A4D42"/>
    <w:rsid w:val="003A69F3"/>
    <w:rsid w:val="003B02D9"/>
    <w:rsid w:val="003B1565"/>
    <w:rsid w:val="003B17E8"/>
    <w:rsid w:val="003C160C"/>
    <w:rsid w:val="003C1A7D"/>
    <w:rsid w:val="003C26EA"/>
    <w:rsid w:val="003C2FEC"/>
    <w:rsid w:val="003C5FAC"/>
    <w:rsid w:val="003C7142"/>
    <w:rsid w:val="003D0526"/>
    <w:rsid w:val="003D4933"/>
    <w:rsid w:val="003E5CEE"/>
    <w:rsid w:val="003E5DDA"/>
    <w:rsid w:val="003E6356"/>
    <w:rsid w:val="003F0438"/>
    <w:rsid w:val="003F19F1"/>
    <w:rsid w:val="003F27CF"/>
    <w:rsid w:val="003F2FA7"/>
    <w:rsid w:val="003F55EA"/>
    <w:rsid w:val="004006EE"/>
    <w:rsid w:val="004043B0"/>
    <w:rsid w:val="0040619C"/>
    <w:rsid w:val="004144E4"/>
    <w:rsid w:val="00420957"/>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809BD"/>
    <w:rsid w:val="00496922"/>
    <w:rsid w:val="004A4D10"/>
    <w:rsid w:val="004B4811"/>
    <w:rsid w:val="004B7DEF"/>
    <w:rsid w:val="004C6815"/>
    <w:rsid w:val="004D3406"/>
    <w:rsid w:val="004D3CBC"/>
    <w:rsid w:val="004D515B"/>
    <w:rsid w:val="004D7A0F"/>
    <w:rsid w:val="004D7A5F"/>
    <w:rsid w:val="004F626F"/>
    <w:rsid w:val="00500047"/>
    <w:rsid w:val="00506495"/>
    <w:rsid w:val="0050654A"/>
    <w:rsid w:val="005151D0"/>
    <w:rsid w:val="0051651D"/>
    <w:rsid w:val="00517ED2"/>
    <w:rsid w:val="00526218"/>
    <w:rsid w:val="00531238"/>
    <w:rsid w:val="00543541"/>
    <w:rsid w:val="0054492C"/>
    <w:rsid w:val="005723C1"/>
    <w:rsid w:val="00574F2A"/>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D7984"/>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08B3"/>
    <w:rsid w:val="0064216E"/>
    <w:rsid w:val="00644133"/>
    <w:rsid w:val="00644A0B"/>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2E12"/>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0662"/>
    <w:rsid w:val="007C6DEA"/>
    <w:rsid w:val="007D07DF"/>
    <w:rsid w:val="007D1598"/>
    <w:rsid w:val="007E5B57"/>
    <w:rsid w:val="007F4488"/>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34CA"/>
    <w:rsid w:val="008C4C30"/>
    <w:rsid w:val="008D3AB4"/>
    <w:rsid w:val="008E200B"/>
    <w:rsid w:val="008E2F36"/>
    <w:rsid w:val="008E6CB8"/>
    <w:rsid w:val="008F177A"/>
    <w:rsid w:val="008F5300"/>
    <w:rsid w:val="00910268"/>
    <w:rsid w:val="009125BC"/>
    <w:rsid w:val="00921E0D"/>
    <w:rsid w:val="0092625F"/>
    <w:rsid w:val="009264A2"/>
    <w:rsid w:val="00932FA7"/>
    <w:rsid w:val="00936AB0"/>
    <w:rsid w:val="0093782D"/>
    <w:rsid w:val="009457AC"/>
    <w:rsid w:val="00945C32"/>
    <w:rsid w:val="00947139"/>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635D"/>
    <w:rsid w:val="009A7A99"/>
    <w:rsid w:val="009B0636"/>
    <w:rsid w:val="009C4159"/>
    <w:rsid w:val="009C4FCA"/>
    <w:rsid w:val="009C6E4D"/>
    <w:rsid w:val="009D22C1"/>
    <w:rsid w:val="009D7488"/>
    <w:rsid w:val="009E0F87"/>
    <w:rsid w:val="009E2055"/>
    <w:rsid w:val="009E3158"/>
    <w:rsid w:val="009E5A52"/>
    <w:rsid w:val="009E6118"/>
    <w:rsid w:val="009E6391"/>
    <w:rsid w:val="009E7C6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35EA"/>
    <w:rsid w:val="00A6736B"/>
    <w:rsid w:val="00A71E6A"/>
    <w:rsid w:val="00A72E79"/>
    <w:rsid w:val="00A73CFE"/>
    <w:rsid w:val="00A771F6"/>
    <w:rsid w:val="00A83C9E"/>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F6B4F"/>
    <w:rsid w:val="00AF7183"/>
    <w:rsid w:val="00AF744B"/>
    <w:rsid w:val="00B064B3"/>
    <w:rsid w:val="00B132FD"/>
    <w:rsid w:val="00B244B2"/>
    <w:rsid w:val="00B24D06"/>
    <w:rsid w:val="00B30246"/>
    <w:rsid w:val="00B3073E"/>
    <w:rsid w:val="00B30AE8"/>
    <w:rsid w:val="00B325BB"/>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17A3"/>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6D5C"/>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4326"/>
    <w:rsid w:val="00CA67BE"/>
    <w:rsid w:val="00CA7DED"/>
    <w:rsid w:val="00CC15E7"/>
    <w:rsid w:val="00CC171E"/>
    <w:rsid w:val="00CC4C18"/>
    <w:rsid w:val="00CC4EEA"/>
    <w:rsid w:val="00CC5900"/>
    <w:rsid w:val="00CC798A"/>
    <w:rsid w:val="00CD1F26"/>
    <w:rsid w:val="00CD2459"/>
    <w:rsid w:val="00CD438A"/>
    <w:rsid w:val="00CD7E1A"/>
    <w:rsid w:val="00CD7ED3"/>
    <w:rsid w:val="00CE3197"/>
    <w:rsid w:val="00CE6EF5"/>
    <w:rsid w:val="00CF0BE8"/>
    <w:rsid w:val="00CF6E47"/>
    <w:rsid w:val="00D0175B"/>
    <w:rsid w:val="00D06EB3"/>
    <w:rsid w:val="00D1048B"/>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51B46"/>
    <w:rsid w:val="00D62100"/>
    <w:rsid w:val="00D62B87"/>
    <w:rsid w:val="00D6394F"/>
    <w:rsid w:val="00D6469D"/>
    <w:rsid w:val="00D649AC"/>
    <w:rsid w:val="00D64CF1"/>
    <w:rsid w:val="00D70D0E"/>
    <w:rsid w:val="00D722DA"/>
    <w:rsid w:val="00D72E8E"/>
    <w:rsid w:val="00D76121"/>
    <w:rsid w:val="00D76DF3"/>
    <w:rsid w:val="00D815AA"/>
    <w:rsid w:val="00D81BDE"/>
    <w:rsid w:val="00DA025D"/>
    <w:rsid w:val="00DA1198"/>
    <w:rsid w:val="00DA2EA7"/>
    <w:rsid w:val="00DA413E"/>
    <w:rsid w:val="00DA7FE7"/>
    <w:rsid w:val="00DB0DEA"/>
    <w:rsid w:val="00DB14FC"/>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3BC"/>
    <w:rsid w:val="00F83ACC"/>
    <w:rsid w:val="00F87127"/>
    <w:rsid w:val="00F91721"/>
    <w:rsid w:val="00FB5F0A"/>
    <w:rsid w:val="00FB6526"/>
    <w:rsid w:val="00FB6705"/>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microsoft.com/office/2011/relationships/commentsExtended" Target="commentsExtended.xml"/><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dx.doi.org.libproxy.temple.edu/10.1016/j.actaastro.2009.10.034"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microsoft.com/office/2011/relationships/people" Target="people.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www.ka9q.net/bpsk1000.html" TargetMode="External"/><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dx.doi.org.libproxy.temple.edu/10.1016/S0094-5765(99)00224-6"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yperlink" Target="http://www.amateurradio.com/ham-radios-lost-future/" TargetMode="External"/><Relationship Id="rId78" Type="http://schemas.openxmlformats.org/officeDocument/2006/relationships/hyperlink" Target="http://showcase.netins.net/web/wallio/BER_Packetradiobiterrorrate.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www.qsl.net/n9zia/newlinkpaper.html"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A061E-5D51-4BC1-B7F7-E94B373F6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60</Pages>
  <Words>17428</Words>
  <Characters>99342</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116537</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Brian Thibodeau</cp:lastModifiedBy>
  <cp:revision>10</cp:revision>
  <cp:lastPrinted>2013-09-16T16:15:00Z</cp:lastPrinted>
  <dcterms:created xsi:type="dcterms:W3CDTF">2014-04-26T14:13:00Z</dcterms:created>
  <dcterms:modified xsi:type="dcterms:W3CDTF">2014-04-28T18:03:00Z</dcterms:modified>
</cp:coreProperties>
</file>