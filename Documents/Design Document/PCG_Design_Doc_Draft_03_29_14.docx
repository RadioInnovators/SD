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5EFE3BE3" w:rsidR="008051DE" w:rsidRDefault="0042327E" w:rsidP="008051DE">
      <w:pPr>
        <w:jc w:val="center"/>
        <w:rPr>
          <w:rFonts w:ascii="Helvetica" w:hAnsi="Helvetica"/>
          <w:b/>
          <w:sz w:val="28"/>
        </w:rPr>
      </w:pPr>
      <w:r>
        <w:rPr>
          <w:rFonts w:ascii="Helvetica" w:hAnsi="Helvetica"/>
          <w:b/>
          <w:sz w:val="28"/>
        </w:rPr>
        <w:t>BPSK</w:t>
      </w:r>
      <w:r w:rsidR="00020FC9">
        <w:rPr>
          <w:rFonts w:ascii="Helvetica" w:hAnsi="Helvetica"/>
          <w:b/>
          <w:sz w:val="28"/>
        </w:rPr>
        <w:t xml:space="preserve"> Modem with Convolutional Code</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327A2050" w:rsidR="008051DE" w:rsidRDefault="0011423F" w:rsidP="008051DE">
      <w:pPr>
        <w:spacing w:after="0" w:line="280" w:lineRule="atLeast"/>
        <w:jc w:val="center"/>
      </w:pPr>
      <w:r>
        <w:rPr>
          <w:highlight w:val="yellow"/>
        </w:rPr>
        <w:t>March 29</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xmlns:lc="http://schemas.openxmlformats.org/drawingml/2006/lockedCanvas" w="9525">
                              <a:solidFill>
                                <a:srgbClr val="000000"/>
                              </a:solidFill>
                              <a:miter lim="800000"/>
                              <a:headEnd/>
                              <a:tailEnd/>
                            </a14:hiddenLine>
                          </a:ext>
                        </a:extLst>
                      </wps:spPr>
                      <wps:txbx>
                        <w:txbxContent>
                          <w:p w14:paraId="1A83B76E" w14:textId="77777777" w:rsidR="00C22F2B" w:rsidRDefault="00C22F2B"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C22F2B" w:rsidRDefault="00C22F2B"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1B14E8E4" w:rsidR="008051DE" w:rsidRDefault="008051DE" w:rsidP="00364F0E">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This senior design team aims to demonstrate how concatenated forward error correction (FEC) codes can make amateur satellite telemetry more power-efficient, and hence make the hobby more accessible to prospective amateur satellite operators. Specifically, we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w:t>
            </w:r>
            <w:proofErr w:type="gramStart"/>
            <w:r w:rsidR="00787421">
              <w:rPr>
                <w:color w:val="000000"/>
                <w:sz w:val="22"/>
                <w:szCs w:val="22"/>
              </w:rPr>
              <w:t>,1,7</w:t>
            </w:r>
            <w:proofErr w:type="gramEnd"/>
            <w:r w:rsidR="00787421">
              <w:rPr>
                <w:color w:val="000000"/>
                <w:sz w:val="22"/>
                <w:szCs w:val="22"/>
              </w:rPr>
              <w:t>) convolutional encoder and Viterbi decoder</w:t>
            </w:r>
            <w:r w:rsidR="00A73CFE">
              <w:rPr>
                <w:color w:val="000000"/>
                <w:sz w:val="22"/>
                <w:szCs w:val="22"/>
              </w:rPr>
              <w:t>.</w:t>
            </w:r>
            <w:r w:rsidR="00787421">
              <w:rPr>
                <w:color w:val="000000"/>
                <w:sz w:val="22"/>
                <w:szCs w:val="22"/>
              </w:rPr>
              <w:t xml:space="preserve">  The performance of the proposed modem is evaluated using an AWGN core</w:t>
            </w:r>
            <w:r w:rsidR="00364F0E">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035BBD"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4D2823D3" w14:textId="64636EB7" w:rsidR="008051DE" w:rsidRDefault="008051DE" w:rsidP="008051DE">
      <w:pPr>
        <w:widowControl/>
        <w:overflowPunct/>
        <w:autoSpaceDE/>
        <w:adjustRightInd/>
        <w:spacing w:after="0"/>
        <w:jc w:val="left"/>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EndPr/>
      <w:sdtContent>
        <w:p w14:paraId="17F33E8E" w14:textId="77777777" w:rsidR="008051DE" w:rsidRDefault="008051DE" w:rsidP="008051DE">
          <w:pPr>
            <w:pStyle w:val="TOCHeading"/>
            <w:rPr>
              <w:color w:val="auto"/>
            </w:rPr>
          </w:pPr>
          <w:r>
            <w:rPr>
              <w:color w:val="auto"/>
            </w:rPr>
            <w:t>Table of Contents</w:t>
          </w:r>
        </w:p>
        <w:p w14:paraId="33C5322F" w14:textId="77777777" w:rsidR="008A7EA9"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3898530" w:history="1">
            <w:r w:rsidR="008A7EA9" w:rsidRPr="001D27CA">
              <w:rPr>
                <w:rStyle w:val="Hyperlink"/>
                <w:noProof/>
              </w:rPr>
              <w:t>1.</w:t>
            </w:r>
            <w:r w:rsidR="008A7EA9">
              <w:rPr>
                <w:rFonts w:asciiTheme="minorHAnsi" w:eastAsiaTheme="minorEastAsia" w:hAnsiTheme="minorHAnsi" w:cstheme="minorBidi"/>
                <w:noProof/>
                <w:szCs w:val="22"/>
              </w:rPr>
              <w:tab/>
            </w:r>
            <w:r w:rsidR="008A7EA9" w:rsidRPr="001D27CA">
              <w:rPr>
                <w:rStyle w:val="Hyperlink"/>
                <w:noProof/>
              </w:rPr>
              <w:t>Problem</w:t>
            </w:r>
            <w:r w:rsidR="008A7EA9">
              <w:rPr>
                <w:noProof/>
                <w:webHidden/>
              </w:rPr>
              <w:tab/>
            </w:r>
            <w:r w:rsidR="008A7EA9">
              <w:rPr>
                <w:noProof/>
                <w:webHidden/>
              </w:rPr>
              <w:fldChar w:fldCharType="begin"/>
            </w:r>
            <w:r w:rsidR="008A7EA9">
              <w:rPr>
                <w:noProof/>
                <w:webHidden/>
              </w:rPr>
              <w:instrText xml:space="preserve"> PAGEREF _Toc383898530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2F230BC5"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31" w:history="1">
            <w:r w:rsidR="008A7EA9" w:rsidRPr="001D27CA">
              <w:rPr>
                <w:rStyle w:val="Hyperlink"/>
                <w:noProof/>
              </w:rPr>
              <w:t>1.1.</w:t>
            </w:r>
            <w:r w:rsidR="008A7EA9">
              <w:rPr>
                <w:rFonts w:asciiTheme="minorHAnsi" w:eastAsiaTheme="minorEastAsia" w:hAnsiTheme="minorHAnsi" w:cstheme="minorBidi"/>
                <w:noProof/>
                <w:szCs w:val="22"/>
              </w:rPr>
              <w:tab/>
            </w:r>
            <w:r w:rsidR="008A7EA9" w:rsidRPr="001D27CA">
              <w:rPr>
                <w:rStyle w:val="Hyperlink"/>
                <w:noProof/>
              </w:rPr>
              <w:t>Overall Objectives</w:t>
            </w:r>
            <w:r w:rsidR="008A7EA9">
              <w:rPr>
                <w:noProof/>
                <w:webHidden/>
              </w:rPr>
              <w:tab/>
            </w:r>
            <w:r w:rsidR="008A7EA9">
              <w:rPr>
                <w:noProof/>
                <w:webHidden/>
              </w:rPr>
              <w:fldChar w:fldCharType="begin"/>
            </w:r>
            <w:r w:rsidR="008A7EA9">
              <w:rPr>
                <w:noProof/>
                <w:webHidden/>
              </w:rPr>
              <w:instrText xml:space="preserve"> PAGEREF _Toc383898531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6E873E1C"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32" w:history="1">
            <w:r w:rsidR="008A7EA9" w:rsidRPr="001D27CA">
              <w:rPr>
                <w:rStyle w:val="Hyperlink"/>
                <w:noProof/>
              </w:rPr>
              <w:t>1.2.</w:t>
            </w:r>
            <w:r w:rsidR="008A7EA9">
              <w:rPr>
                <w:rFonts w:asciiTheme="minorHAnsi" w:eastAsiaTheme="minorEastAsia" w:hAnsiTheme="minorHAnsi" w:cstheme="minorBidi"/>
                <w:noProof/>
                <w:szCs w:val="22"/>
              </w:rPr>
              <w:tab/>
            </w:r>
            <w:r w:rsidR="008A7EA9" w:rsidRPr="001D27CA">
              <w:rPr>
                <w:rStyle w:val="Hyperlink"/>
                <w:noProof/>
              </w:rPr>
              <w:t>Historical and Economic Perspective</w:t>
            </w:r>
            <w:r w:rsidR="008A7EA9">
              <w:rPr>
                <w:noProof/>
                <w:webHidden/>
              </w:rPr>
              <w:tab/>
            </w:r>
            <w:r w:rsidR="008A7EA9">
              <w:rPr>
                <w:noProof/>
                <w:webHidden/>
              </w:rPr>
              <w:fldChar w:fldCharType="begin"/>
            </w:r>
            <w:r w:rsidR="008A7EA9">
              <w:rPr>
                <w:noProof/>
                <w:webHidden/>
              </w:rPr>
              <w:instrText xml:space="preserve"> PAGEREF _Toc383898532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5566A531"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33" w:history="1">
            <w:r w:rsidR="008A7EA9" w:rsidRPr="001D27CA">
              <w:rPr>
                <w:rStyle w:val="Hyperlink"/>
                <w:noProof/>
              </w:rPr>
              <w:t>1.3.</w:t>
            </w:r>
            <w:r w:rsidR="008A7EA9">
              <w:rPr>
                <w:rFonts w:asciiTheme="minorHAnsi" w:eastAsiaTheme="minorEastAsia" w:hAnsiTheme="minorHAnsi" w:cstheme="minorBidi"/>
                <w:noProof/>
                <w:szCs w:val="22"/>
              </w:rPr>
              <w:tab/>
            </w:r>
            <w:r w:rsidR="008A7EA9" w:rsidRPr="001D27CA">
              <w:rPr>
                <w:rStyle w:val="Hyperlink"/>
                <w:noProof/>
              </w:rPr>
              <w:t>Candidate Solutions</w:t>
            </w:r>
            <w:r w:rsidR="008A7EA9">
              <w:rPr>
                <w:noProof/>
                <w:webHidden/>
              </w:rPr>
              <w:tab/>
            </w:r>
            <w:r w:rsidR="008A7EA9">
              <w:rPr>
                <w:noProof/>
                <w:webHidden/>
              </w:rPr>
              <w:fldChar w:fldCharType="begin"/>
            </w:r>
            <w:r w:rsidR="008A7EA9">
              <w:rPr>
                <w:noProof/>
                <w:webHidden/>
              </w:rPr>
              <w:instrText xml:space="preserve"> PAGEREF _Toc383898533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5DDC2DBA" w14:textId="77777777" w:rsidR="008A7EA9" w:rsidRDefault="00035BBD">
          <w:pPr>
            <w:pStyle w:val="TOC3"/>
            <w:rPr>
              <w:rFonts w:asciiTheme="minorHAnsi" w:eastAsiaTheme="minorEastAsia" w:hAnsiTheme="minorHAnsi" w:cstheme="minorBidi"/>
              <w:noProof/>
              <w:szCs w:val="22"/>
            </w:rPr>
          </w:pPr>
          <w:hyperlink w:anchor="_Toc383898534" w:history="1">
            <w:r w:rsidR="008A7EA9" w:rsidRPr="001D27CA">
              <w:rPr>
                <w:rStyle w:val="Hyperlink"/>
                <w:noProof/>
              </w:rPr>
              <w:t>1.3.1.</w:t>
            </w:r>
            <w:r w:rsidR="008A7EA9">
              <w:rPr>
                <w:rFonts w:asciiTheme="minorHAnsi" w:eastAsiaTheme="minorEastAsia" w:hAnsiTheme="minorHAnsi" w:cstheme="minorBidi"/>
                <w:noProof/>
                <w:szCs w:val="22"/>
              </w:rPr>
              <w:tab/>
            </w:r>
            <w:r w:rsidR="008A7EA9" w:rsidRPr="001D27CA">
              <w:rPr>
                <w:rStyle w:val="Hyperlink"/>
                <w:noProof/>
              </w:rPr>
              <w:t>Forward Error Correction:  Block and Convolutional Codes</w:t>
            </w:r>
            <w:r w:rsidR="008A7EA9">
              <w:rPr>
                <w:noProof/>
                <w:webHidden/>
              </w:rPr>
              <w:tab/>
            </w:r>
            <w:r w:rsidR="008A7EA9">
              <w:rPr>
                <w:noProof/>
                <w:webHidden/>
              </w:rPr>
              <w:fldChar w:fldCharType="begin"/>
            </w:r>
            <w:r w:rsidR="008A7EA9">
              <w:rPr>
                <w:noProof/>
                <w:webHidden/>
              </w:rPr>
              <w:instrText xml:space="preserve"> PAGEREF _Toc383898534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62D32C1C" w14:textId="77777777" w:rsidR="008A7EA9" w:rsidRDefault="00035BBD">
          <w:pPr>
            <w:pStyle w:val="TOC3"/>
            <w:rPr>
              <w:rFonts w:asciiTheme="minorHAnsi" w:eastAsiaTheme="minorEastAsia" w:hAnsiTheme="minorHAnsi" w:cstheme="minorBidi"/>
              <w:noProof/>
              <w:szCs w:val="22"/>
            </w:rPr>
          </w:pPr>
          <w:hyperlink w:anchor="_Toc383898535" w:history="1">
            <w:r w:rsidR="008A7EA9" w:rsidRPr="001D27CA">
              <w:rPr>
                <w:rStyle w:val="Hyperlink"/>
                <w:noProof/>
              </w:rPr>
              <w:t>1.3.2.</w:t>
            </w:r>
            <w:r w:rsidR="008A7EA9">
              <w:rPr>
                <w:rFonts w:asciiTheme="minorHAnsi" w:eastAsiaTheme="minorEastAsia" w:hAnsiTheme="minorHAnsi" w:cstheme="minorBidi"/>
                <w:noProof/>
                <w:szCs w:val="22"/>
              </w:rPr>
              <w:tab/>
            </w:r>
            <w:r w:rsidR="008A7EA9" w:rsidRPr="001D27CA">
              <w:rPr>
                <w:rStyle w:val="Hyperlink"/>
                <w:noProof/>
              </w:rPr>
              <w:t>Line Coding:  Non Return Zero and Manchester</w:t>
            </w:r>
            <w:r w:rsidR="008A7EA9">
              <w:rPr>
                <w:noProof/>
                <w:webHidden/>
              </w:rPr>
              <w:tab/>
            </w:r>
            <w:r w:rsidR="008A7EA9">
              <w:rPr>
                <w:noProof/>
                <w:webHidden/>
              </w:rPr>
              <w:fldChar w:fldCharType="begin"/>
            </w:r>
            <w:r w:rsidR="008A7EA9">
              <w:rPr>
                <w:noProof/>
                <w:webHidden/>
              </w:rPr>
              <w:instrText xml:space="preserve"> PAGEREF _Toc383898535 \h </w:instrText>
            </w:r>
            <w:r w:rsidR="008A7EA9">
              <w:rPr>
                <w:noProof/>
                <w:webHidden/>
              </w:rPr>
            </w:r>
            <w:r w:rsidR="008A7EA9">
              <w:rPr>
                <w:noProof/>
                <w:webHidden/>
              </w:rPr>
              <w:fldChar w:fldCharType="separate"/>
            </w:r>
            <w:r w:rsidR="008A7EA9">
              <w:rPr>
                <w:noProof/>
                <w:webHidden/>
              </w:rPr>
              <w:t>9</w:t>
            </w:r>
            <w:r w:rsidR="008A7EA9">
              <w:rPr>
                <w:noProof/>
                <w:webHidden/>
              </w:rPr>
              <w:fldChar w:fldCharType="end"/>
            </w:r>
          </w:hyperlink>
        </w:p>
        <w:p w14:paraId="5A500B75" w14:textId="77777777" w:rsidR="008A7EA9" w:rsidRDefault="00035BBD">
          <w:pPr>
            <w:pStyle w:val="TOC3"/>
            <w:rPr>
              <w:rFonts w:asciiTheme="minorHAnsi" w:eastAsiaTheme="minorEastAsia" w:hAnsiTheme="minorHAnsi" w:cstheme="minorBidi"/>
              <w:noProof/>
              <w:szCs w:val="22"/>
            </w:rPr>
          </w:pPr>
          <w:hyperlink w:anchor="_Toc383898536" w:history="1">
            <w:r w:rsidR="008A7EA9" w:rsidRPr="001D27CA">
              <w:rPr>
                <w:rStyle w:val="Hyperlink"/>
                <w:noProof/>
              </w:rPr>
              <w:t>1.3.3.</w:t>
            </w:r>
            <w:r w:rsidR="008A7EA9">
              <w:rPr>
                <w:rFonts w:asciiTheme="minorHAnsi" w:eastAsiaTheme="minorEastAsia" w:hAnsiTheme="minorHAnsi" w:cstheme="minorBidi"/>
                <w:noProof/>
                <w:szCs w:val="22"/>
              </w:rPr>
              <w:tab/>
            </w:r>
            <w:r w:rsidR="008A7EA9" w:rsidRPr="001D27CA">
              <w:rPr>
                <w:rStyle w:val="Hyperlink"/>
                <w:noProof/>
              </w:rPr>
              <w:t>Carrier Recovery:  Squaring Loop and Costas Loop</w:t>
            </w:r>
            <w:r w:rsidR="008A7EA9">
              <w:rPr>
                <w:noProof/>
                <w:webHidden/>
              </w:rPr>
              <w:tab/>
            </w:r>
            <w:r w:rsidR="008A7EA9">
              <w:rPr>
                <w:noProof/>
                <w:webHidden/>
              </w:rPr>
              <w:fldChar w:fldCharType="begin"/>
            </w:r>
            <w:r w:rsidR="008A7EA9">
              <w:rPr>
                <w:noProof/>
                <w:webHidden/>
              </w:rPr>
              <w:instrText xml:space="preserve"> PAGEREF _Toc383898536 \h </w:instrText>
            </w:r>
            <w:r w:rsidR="008A7EA9">
              <w:rPr>
                <w:noProof/>
                <w:webHidden/>
              </w:rPr>
            </w:r>
            <w:r w:rsidR="008A7EA9">
              <w:rPr>
                <w:noProof/>
                <w:webHidden/>
              </w:rPr>
              <w:fldChar w:fldCharType="separate"/>
            </w:r>
            <w:r w:rsidR="008A7EA9">
              <w:rPr>
                <w:noProof/>
                <w:webHidden/>
              </w:rPr>
              <w:t>10</w:t>
            </w:r>
            <w:r w:rsidR="008A7EA9">
              <w:rPr>
                <w:noProof/>
                <w:webHidden/>
              </w:rPr>
              <w:fldChar w:fldCharType="end"/>
            </w:r>
          </w:hyperlink>
        </w:p>
        <w:p w14:paraId="4BD466D0" w14:textId="77777777" w:rsidR="008A7EA9" w:rsidRDefault="00035BBD">
          <w:pPr>
            <w:pStyle w:val="TOC3"/>
            <w:rPr>
              <w:rFonts w:asciiTheme="minorHAnsi" w:eastAsiaTheme="minorEastAsia" w:hAnsiTheme="minorHAnsi" w:cstheme="minorBidi"/>
              <w:noProof/>
              <w:szCs w:val="22"/>
            </w:rPr>
          </w:pPr>
          <w:hyperlink w:anchor="_Toc383898537" w:history="1">
            <w:r w:rsidR="008A7EA9" w:rsidRPr="001D27CA">
              <w:rPr>
                <w:rStyle w:val="Hyperlink"/>
                <w:rFonts w:eastAsiaTheme="minorHAnsi"/>
                <w:noProof/>
              </w:rPr>
              <w:t>1.3.4.</w:t>
            </w:r>
            <w:r w:rsidR="008A7EA9">
              <w:rPr>
                <w:rFonts w:asciiTheme="minorHAnsi" w:eastAsiaTheme="minorEastAsia" w:hAnsiTheme="minorHAnsi" w:cstheme="minorBidi"/>
                <w:noProof/>
                <w:szCs w:val="22"/>
              </w:rPr>
              <w:tab/>
            </w:r>
            <w:r w:rsidR="008A7EA9" w:rsidRPr="001D27CA">
              <w:rPr>
                <w:rStyle w:val="Hyperlink"/>
                <w:rFonts w:eastAsiaTheme="minorHAnsi"/>
                <w:noProof/>
              </w:rPr>
              <w:t>Clock and Data Recovery:  Open Loop and Closed Loop Circuits</w:t>
            </w:r>
            <w:r w:rsidR="008A7EA9">
              <w:rPr>
                <w:noProof/>
                <w:webHidden/>
              </w:rPr>
              <w:tab/>
            </w:r>
            <w:r w:rsidR="008A7EA9">
              <w:rPr>
                <w:noProof/>
                <w:webHidden/>
              </w:rPr>
              <w:fldChar w:fldCharType="begin"/>
            </w:r>
            <w:r w:rsidR="008A7EA9">
              <w:rPr>
                <w:noProof/>
                <w:webHidden/>
              </w:rPr>
              <w:instrText xml:space="preserve"> PAGEREF _Toc383898537 \h </w:instrText>
            </w:r>
            <w:r w:rsidR="008A7EA9">
              <w:rPr>
                <w:noProof/>
                <w:webHidden/>
              </w:rPr>
            </w:r>
            <w:r w:rsidR="008A7EA9">
              <w:rPr>
                <w:noProof/>
                <w:webHidden/>
              </w:rPr>
              <w:fldChar w:fldCharType="separate"/>
            </w:r>
            <w:r w:rsidR="008A7EA9">
              <w:rPr>
                <w:noProof/>
                <w:webHidden/>
              </w:rPr>
              <w:t>12</w:t>
            </w:r>
            <w:r w:rsidR="008A7EA9">
              <w:rPr>
                <w:noProof/>
                <w:webHidden/>
              </w:rPr>
              <w:fldChar w:fldCharType="end"/>
            </w:r>
          </w:hyperlink>
        </w:p>
        <w:p w14:paraId="2E791534"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38" w:history="1">
            <w:r w:rsidR="008A7EA9" w:rsidRPr="001D27CA">
              <w:rPr>
                <w:rStyle w:val="Hyperlink"/>
                <w:noProof/>
              </w:rPr>
              <w:t>1.4.</w:t>
            </w:r>
            <w:r w:rsidR="008A7EA9">
              <w:rPr>
                <w:rFonts w:asciiTheme="minorHAnsi" w:eastAsiaTheme="minorEastAsia" w:hAnsiTheme="minorHAnsi" w:cstheme="minorBidi"/>
                <w:noProof/>
                <w:szCs w:val="22"/>
              </w:rPr>
              <w:tab/>
            </w:r>
            <w:r w:rsidR="008A7EA9" w:rsidRPr="001D27CA">
              <w:rPr>
                <w:rStyle w:val="Hyperlink"/>
                <w:noProof/>
              </w:rPr>
              <w:t>Proposed Solution Concept</w:t>
            </w:r>
            <w:r w:rsidR="008A7EA9">
              <w:rPr>
                <w:noProof/>
                <w:webHidden/>
              </w:rPr>
              <w:tab/>
            </w:r>
            <w:r w:rsidR="008A7EA9">
              <w:rPr>
                <w:noProof/>
                <w:webHidden/>
              </w:rPr>
              <w:fldChar w:fldCharType="begin"/>
            </w:r>
            <w:r w:rsidR="008A7EA9">
              <w:rPr>
                <w:noProof/>
                <w:webHidden/>
              </w:rPr>
              <w:instrText xml:space="preserve"> PAGEREF _Toc383898538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762F24FC"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39" w:history="1">
            <w:r w:rsidR="008A7EA9" w:rsidRPr="001D27CA">
              <w:rPr>
                <w:rStyle w:val="Hyperlink"/>
                <w:noProof/>
              </w:rPr>
              <w:t>1.5.</w:t>
            </w:r>
            <w:r w:rsidR="008A7EA9">
              <w:rPr>
                <w:rFonts w:asciiTheme="minorHAnsi" w:eastAsiaTheme="minorEastAsia" w:hAnsiTheme="minorHAnsi" w:cstheme="minorBidi"/>
                <w:noProof/>
                <w:szCs w:val="22"/>
              </w:rPr>
              <w:tab/>
            </w:r>
            <w:r w:rsidR="008A7EA9" w:rsidRPr="001D27CA">
              <w:rPr>
                <w:rStyle w:val="Hyperlink"/>
                <w:noProof/>
              </w:rPr>
              <w:t>Major Design and Implementation Challenges</w:t>
            </w:r>
            <w:r w:rsidR="008A7EA9">
              <w:rPr>
                <w:noProof/>
                <w:webHidden/>
              </w:rPr>
              <w:tab/>
            </w:r>
            <w:r w:rsidR="008A7EA9">
              <w:rPr>
                <w:noProof/>
                <w:webHidden/>
              </w:rPr>
              <w:fldChar w:fldCharType="begin"/>
            </w:r>
            <w:r w:rsidR="008A7EA9">
              <w:rPr>
                <w:noProof/>
                <w:webHidden/>
              </w:rPr>
              <w:instrText xml:space="preserve"> PAGEREF _Toc383898539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09AAC120"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40" w:history="1">
            <w:r w:rsidR="008A7EA9" w:rsidRPr="001D27CA">
              <w:rPr>
                <w:rStyle w:val="Hyperlink"/>
                <w:noProof/>
              </w:rPr>
              <w:t>1.6.</w:t>
            </w:r>
            <w:r w:rsidR="008A7EA9">
              <w:rPr>
                <w:rFonts w:asciiTheme="minorHAnsi" w:eastAsiaTheme="minorEastAsia" w:hAnsiTheme="minorHAnsi" w:cstheme="minorBidi"/>
                <w:noProof/>
                <w:szCs w:val="22"/>
              </w:rPr>
              <w:tab/>
            </w:r>
            <w:r w:rsidR="008A7EA9" w:rsidRPr="001D27CA">
              <w:rPr>
                <w:rStyle w:val="Hyperlink"/>
                <w:noProof/>
              </w:rPr>
              <w:t>Implications of Project Success (Brandon)</w:t>
            </w:r>
            <w:r w:rsidR="008A7EA9">
              <w:rPr>
                <w:noProof/>
                <w:webHidden/>
              </w:rPr>
              <w:tab/>
            </w:r>
            <w:r w:rsidR="008A7EA9">
              <w:rPr>
                <w:noProof/>
                <w:webHidden/>
              </w:rPr>
              <w:fldChar w:fldCharType="begin"/>
            </w:r>
            <w:r w:rsidR="008A7EA9">
              <w:rPr>
                <w:noProof/>
                <w:webHidden/>
              </w:rPr>
              <w:instrText xml:space="preserve"> PAGEREF _Toc383898540 \h </w:instrText>
            </w:r>
            <w:r w:rsidR="008A7EA9">
              <w:rPr>
                <w:noProof/>
                <w:webHidden/>
              </w:rPr>
            </w:r>
            <w:r w:rsidR="008A7EA9">
              <w:rPr>
                <w:noProof/>
                <w:webHidden/>
              </w:rPr>
              <w:fldChar w:fldCharType="separate"/>
            </w:r>
            <w:r w:rsidR="008A7EA9">
              <w:rPr>
                <w:noProof/>
                <w:webHidden/>
              </w:rPr>
              <w:t>14</w:t>
            </w:r>
            <w:r w:rsidR="008A7EA9">
              <w:rPr>
                <w:noProof/>
                <w:webHidden/>
              </w:rPr>
              <w:fldChar w:fldCharType="end"/>
            </w:r>
          </w:hyperlink>
        </w:p>
        <w:p w14:paraId="76BF998D" w14:textId="77777777" w:rsidR="008A7EA9" w:rsidRDefault="00035BBD">
          <w:pPr>
            <w:pStyle w:val="TOC1"/>
            <w:tabs>
              <w:tab w:val="left" w:pos="720"/>
              <w:tab w:val="right" w:leader="dot" w:pos="9350"/>
            </w:tabs>
            <w:rPr>
              <w:rFonts w:asciiTheme="minorHAnsi" w:eastAsiaTheme="minorEastAsia" w:hAnsiTheme="minorHAnsi" w:cstheme="minorBidi"/>
              <w:noProof/>
              <w:szCs w:val="22"/>
            </w:rPr>
          </w:pPr>
          <w:hyperlink w:anchor="_Toc383898541" w:history="1">
            <w:r w:rsidR="008A7EA9" w:rsidRPr="001D27CA">
              <w:rPr>
                <w:rStyle w:val="Hyperlink"/>
                <w:noProof/>
              </w:rPr>
              <w:t>2.</w:t>
            </w:r>
            <w:r w:rsidR="008A7EA9">
              <w:rPr>
                <w:rFonts w:asciiTheme="minorHAnsi" w:eastAsiaTheme="minorEastAsia" w:hAnsiTheme="minorHAnsi" w:cstheme="minorBidi"/>
                <w:noProof/>
                <w:szCs w:val="22"/>
              </w:rPr>
              <w:tab/>
            </w:r>
            <w:r w:rsidR="008A7EA9" w:rsidRPr="001D27CA">
              <w:rPr>
                <w:rStyle w:val="Hyperlink"/>
                <w:noProof/>
              </w:rPr>
              <w:t>DESIGN REQUIREMENTS</w:t>
            </w:r>
            <w:r w:rsidR="008A7EA9">
              <w:rPr>
                <w:noProof/>
                <w:webHidden/>
              </w:rPr>
              <w:tab/>
            </w:r>
            <w:r w:rsidR="008A7EA9">
              <w:rPr>
                <w:noProof/>
                <w:webHidden/>
              </w:rPr>
              <w:fldChar w:fldCharType="begin"/>
            </w:r>
            <w:r w:rsidR="008A7EA9">
              <w:rPr>
                <w:noProof/>
                <w:webHidden/>
              </w:rPr>
              <w:instrText xml:space="preserve"> PAGEREF _Toc383898541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2F72A784"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42" w:history="1">
            <w:r w:rsidR="008A7EA9" w:rsidRPr="001D27CA">
              <w:rPr>
                <w:rStyle w:val="Hyperlink"/>
                <w:noProof/>
              </w:rPr>
              <w:t>2.1.</w:t>
            </w:r>
            <w:r w:rsidR="008A7EA9">
              <w:rPr>
                <w:rFonts w:asciiTheme="minorHAnsi" w:eastAsiaTheme="minorEastAsia" w:hAnsiTheme="minorHAnsi" w:cstheme="minorBidi"/>
                <w:noProof/>
                <w:szCs w:val="22"/>
              </w:rPr>
              <w:tab/>
            </w:r>
            <w:r w:rsidR="008A7EA9" w:rsidRPr="001D27CA">
              <w:rPr>
                <w:rStyle w:val="Hyperlink"/>
                <w:noProof/>
              </w:rPr>
              <w:t>Functional Design Constraints (Brandon K)</w:t>
            </w:r>
            <w:r w:rsidR="008A7EA9">
              <w:rPr>
                <w:noProof/>
                <w:webHidden/>
              </w:rPr>
              <w:tab/>
            </w:r>
            <w:r w:rsidR="008A7EA9">
              <w:rPr>
                <w:noProof/>
                <w:webHidden/>
              </w:rPr>
              <w:fldChar w:fldCharType="begin"/>
            </w:r>
            <w:r w:rsidR="008A7EA9">
              <w:rPr>
                <w:noProof/>
                <w:webHidden/>
              </w:rPr>
              <w:instrText xml:space="preserve"> PAGEREF _Toc383898542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5C913F01"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43" w:history="1">
            <w:r w:rsidR="008A7EA9" w:rsidRPr="001D27CA">
              <w:rPr>
                <w:rStyle w:val="Hyperlink"/>
                <w:noProof/>
              </w:rPr>
              <w:t>2.2.</w:t>
            </w:r>
            <w:r w:rsidR="008A7EA9">
              <w:rPr>
                <w:rFonts w:asciiTheme="minorHAnsi" w:eastAsiaTheme="minorEastAsia" w:hAnsiTheme="minorHAnsi" w:cstheme="minorBidi"/>
                <w:noProof/>
                <w:szCs w:val="22"/>
              </w:rPr>
              <w:tab/>
            </w:r>
            <w:r w:rsidR="008A7EA9" w:rsidRPr="001D27CA">
              <w:rPr>
                <w:rStyle w:val="Hyperlink"/>
                <w:noProof/>
              </w:rPr>
              <w:t>Non-Functional Design Constraints (Brandon)</w:t>
            </w:r>
            <w:r w:rsidR="008A7EA9">
              <w:rPr>
                <w:noProof/>
                <w:webHidden/>
              </w:rPr>
              <w:tab/>
            </w:r>
            <w:r w:rsidR="008A7EA9">
              <w:rPr>
                <w:noProof/>
                <w:webHidden/>
              </w:rPr>
              <w:fldChar w:fldCharType="begin"/>
            </w:r>
            <w:r w:rsidR="008A7EA9">
              <w:rPr>
                <w:noProof/>
                <w:webHidden/>
              </w:rPr>
              <w:instrText xml:space="preserve"> PAGEREF _Toc383898543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B2AF137" w14:textId="77777777" w:rsidR="008A7EA9" w:rsidRDefault="00035BBD">
          <w:pPr>
            <w:pStyle w:val="TOC1"/>
            <w:tabs>
              <w:tab w:val="left" w:pos="720"/>
              <w:tab w:val="right" w:leader="dot" w:pos="9350"/>
            </w:tabs>
            <w:rPr>
              <w:rFonts w:asciiTheme="minorHAnsi" w:eastAsiaTheme="minorEastAsia" w:hAnsiTheme="minorHAnsi" w:cstheme="minorBidi"/>
              <w:noProof/>
              <w:szCs w:val="22"/>
            </w:rPr>
          </w:pPr>
          <w:hyperlink w:anchor="_Toc383898544" w:history="1">
            <w:r w:rsidR="008A7EA9" w:rsidRPr="001D27CA">
              <w:rPr>
                <w:rStyle w:val="Hyperlink"/>
                <w:noProof/>
              </w:rPr>
              <w:t>3.</w:t>
            </w:r>
            <w:r w:rsidR="008A7EA9">
              <w:rPr>
                <w:rFonts w:asciiTheme="minorHAnsi" w:eastAsiaTheme="minorEastAsia" w:hAnsiTheme="minorHAnsi" w:cstheme="minorBidi"/>
                <w:noProof/>
                <w:szCs w:val="22"/>
              </w:rPr>
              <w:tab/>
            </w:r>
            <w:r w:rsidR="008A7EA9" w:rsidRPr="001D27CA">
              <w:rPr>
                <w:rStyle w:val="Hyperlink"/>
                <w:noProof/>
              </w:rPr>
              <w:t>APPROACH</w:t>
            </w:r>
            <w:r w:rsidR="008A7EA9">
              <w:rPr>
                <w:noProof/>
                <w:webHidden/>
              </w:rPr>
              <w:tab/>
            </w:r>
            <w:r w:rsidR="008A7EA9">
              <w:rPr>
                <w:noProof/>
                <w:webHidden/>
              </w:rPr>
              <w:fldChar w:fldCharType="begin"/>
            </w:r>
            <w:r w:rsidR="008A7EA9">
              <w:rPr>
                <w:noProof/>
                <w:webHidden/>
              </w:rPr>
              <w:instrText xml:space="preserve"> PAGEREF _Toc383898544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9749B61"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45" w:history="1">
            <w:r w:rsidR="008A7EA9" w:rsidRPr="001D27CA">
              <w:rPr>
                <w:rStyle w:val="Hyperlink"/>
                <w:noProof/>
              </w:rPr>
              <w:t>3.1.</w:t>
            </w:r>
            <w:r w:rsidR="008A7EA9">
              <w:rPr>
                <w:rFonts w:asciiTheme="minorHAnsi" w:eastAsiaTheme="minorEastAsia" w:hAnsiTheme="minorHAnsi" w:cstheme="minorBidi"/>
                <w:noProof/>
                <w:szCs w:val="22"/>
              </w:rPr>
              <w:tab/>
            </w:r>
            <w:r w:rsidR="008A7EA9" w:rsidRPr="001D27CA">
              <w:rPr>
                <w:rStyle w:val="Hyperlink"/>
                <w:noProof/>
              </w:rPr>
              <w:t>Software Simulation Using Matlab/Simulink</w:t>
            </w:r>
            <w:r w:rsidR="008A7EA9">
              <w:rPr>
                <w:noProof/>
                <w:webHidden/>
              </w:rPr>
              <w:tab/>
            </w:r>
            <w:r w:rsidR="008A7EA9">
              <w:rPr>
                <w:noProof/>
                <w:webHidden/>
              </w:rPr>
              <w:fldChar w:fldCharType="begin"/>
            </w:r>
            <w:r w:rsidR="008A7EA9">
              <w:rPr>
                <w:noProof/>
                <w:webHidden/>
              </w:rPr>
              <w:instrText xml:space="preserve"> PAGEREF _Toc383898545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1979AE42" w14:textId="77777777" w:rsidR="008A7EA9" w:rsidRDefault="00035BBD">
          <w:pPr>
            <w:pStyle w:val="TOC3"/>
            <w:rPr>
              <w:rFonts w:asciiTheme="minorHAnsi" w:eastAsiaTheme="minorEastAsia" w:hAnsiTheme="minorHAnsi" w:cstheme="minorBidi"/>
              <w:noProof/>
              <w:szCs w:val="22"/>
            </w:rPr>
          </w:pPr>
          <w:hyperlink w:anchor="_Toc383898546" w:history="1">
            <w:r w:rsidR="008A7EA9" w:rsidRPr="001D27CA">
              <w:rPr>
                <w:rStyle w:val="Hyperlink"/>
                <w:noProof/>
              </w:rPr>
              <w:t>3.1.1.</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_Toc383898546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6C1EE188" w14:textId="77777777" w:rsidR="008A7EA9" w:rsidRDefault="00035BBD">
          <w:pPr>
            <w:pStyle w:val="TOC3"/>
            <w:rPr>
              <w:rFonts w:asciiTheme="minorHAnsi" w:eastAsiaTheme="minorEastAsia" w:hAnsiTheme="minorHAnsi" w:cstheme="minorBidi"/>
              <w:noProof/>
              <w:szCs w:val="22"/>
            </w:rPr>
          </w:pPr>
          <w:hyperlink w:anchor="_Toc383898547" w:history="1">
            <w:r w:rsidR="008A7EA9" w:rsidRPr="001D27CA">
              <w:rPr>
                <w:rStyle w:val="Hyperlink"/>
                <w:noProof/>
              </w:rPr>
              <w:t>3.1.2.</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_Toc383898547 \h </w:instrText>
            </w:r>
            <w:r w:rsidR="008A7EA9">
              <w:rPr>
                <w:noProof/>
                <w:webHidden/>
              </w:rPr>
            </w:r>
            <w:r w:rsidR="008A7EA9">
              <w:rPr>
                <w:noProof/>
                <w:webHidden/>
              </w:rPr>
              <w:fldChar w:fldCharType="separate"/>
            </w:r>
            <w:r w:rsidR="008A7EA9">
              <w:rPr>
                <w:noProof/>
                <w:webHidden/>
              </w:rPr>
              <w:t>18</w:t>
            </w:r>
            <w:r w:rsidR="008A7EA9">
              <w:rPr>
                <w:noProof/>
                <w:webHidden/>
              </w:rPr>
              <w:fldChar w:fldCharType="end"/>
            </w:r>
          </w:hyperlink>
        </w:p>
        <w:p w14:paraId="77BF0A26" w14:textId="77777777" w:rsidR="008A7EA9" w:rsidRDefault="00035BBD">
          <w:pPr>
            <w:pStyle w:val="TOC3"/>
            <w:rPr>
              <w:rFonts w:asciiTheme="minorHAnsi" w:eastAsiaTheme="minorEastAsia" w:hAnsiTheme="minorHAnsi" w:cstheme="minorBidi"/>
              <w:noProof/>
              <w:szCs w:val="22"/>
            </w:rPr>
          </w:pPr>
          <w:hyperlink w:anchor="_Toc383898548" w:history="1">
            <w:r w:rsidR="008A7EA9" w:rsidRPr="001D27CA">
              <w:rPr>
                <w:rStyle w:val="Hyperlink"/>
                <w:noProof/>
              </w:rPr>
              <w:t>3.1.3</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_Toc383898548 \h </w:instrText>
            </w:r>
            <w:r w:rsidR="008A7EA9">
              <w:rPr>
                <w:noProof/>
                <w:webHidden/>
              </w:rPr>
            </w:r>
            <w:r w:rsidR="008A7EA9">
              <w:rPr>
                <w:noProof/>
                <w:webHidden/>
              </w:rPr>
              <w:fldChar w:fldCharType="separate"/>
            </w:r>
            <w:r w:rsidR="008A7EA9">
              <w:rPr>
                <w:noProof/>
                <w:webHidden/>
              </w:rPr>
              <w:t>19</w:t>
            </w:r>
            <w:r w:rsidR="008A7EA9">
              <w:rPr>
                <w:noProof/>
                <w:webHidden/>
              </w:rPr>
              <w:fldChar w:fldCharType="end"/>
            </w:r>
          </w:hyperlink>
        </w:p>
        <w:p w14:paraId="76F55BCC" w14:textId="77777777" w:rsidR="008A7EA9" w:rsidRDefault="00035BBD">
          <w:pPr>
            <w:pStyle w:val="TOC3"/>
            <w:rPr>
              <w:rFonts w:asciiTheme="minorHAnsi" w:eastAsiaTheme="minorEastAsia" w:hAnsiTheme="minorHAnsi" w:cstheme="minorBidi"/>
              <w:noProof/>
              <w:szCs w:val="22"/>
            </w:rPr>
          </w:pPr>
          <w:hyperlink w:anchor="_Toc383898549" w:history="1">
            <w:r w:rsidR="008A7EA9" w:rsidRPr="001D27CA">
              <w:rPr>
                <w:rStyle w:val="Hyperlink"/>
                <w:noProof/>
              </w:rPr>
              <w:t xml:space="preserve">3.1.4 </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_Toc383898549 \h </w:instrText>
            </w:r>
            <w:r w:rsidR="008A7EA9">
              <w:rPr>
                <w:noProof/>
                <w:webHidden/>
              </w:rPr>
            </w:r>
            <w:r w:rsidR="008A7EA9">
              <w:rPr>
                <w:noProof/>
                <w:webHidden/>
              </w:rPr>
              <w:fldChar w:fldCharType="separate"/>
            </w:r>
            <w:r w:rsidR="008A7EA9">
              <w:rPr>
                <w:noProof/>
                <w:webHidden/>
              </w:rPr>
              <w:t>20</w:t>
            </w:r>
            <w:r w:rsidR="008A7EA9">
              <w:rPr>
                <w:noProof/>
                <w:webHidden/>
              </w:rPr>
              <w:fldChar w:fldCharType="end"/>
            </w:r>
          </w:hyperlink>
        </w:p>
        <w:p w14:paraId="3DCF9506" w14:textId="77777777" w:rsidR="008A7EA9" w:rsidRDefault="00035BBD">
          <w:pPr>
            <w:pStyle w:val="TOC3"/>
            <w:rPr>
              <w:rFonts w:asciiTheme="minorHAnsi" w:eastAsiaTheme="minorEastAsia" w:hAnsiTheme="minorHAnsi" w:cstheme="minorBidi"/>
              <w:noProof/>
              <w:szCs w:val="22"/>
            </w:rPr>
          </w:pPr>
          <w:hyperlink w:anchor="_Toc383898550" w:history="1">
            <w:r w:rsidR="008A7EA9" w:rsidRPr="001D27CA">
              <w:rPr>
                <w:rStyle w:val="Hyperlink"/>
                <w:noProof/>
              </w:rPr>
              <w:t>3.1.5</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_Toc383898550 \h </w:instrText>
            </w:r>
            <w:r w:rsidR="008A7EA9">
              <w:rPr>
                <w:noProof/>
                <w:webHidden/>
              </w:rPr>
            </w:r>
            <w:r w:rsidR="008A7EA9">
              <w:rPr>
                <w:noProof/>
                <w:webHidden/>
              </w:rPr>
              <w:fldChar w:fldCharType="separate"/>
            </w:r>
            <w:r w:rsidR="008A7EA9">
              <w:rPr>
                <w:noProof/>
                <w:webHidden/>
              </w:rPr>
              <w:t>28</w:t>
            </w:r>
            <w:r w:rsidR="008A7EA9">
              <w:rPr>
                <w:noProof/>
                <w:webHidden/>
              </w:rPr>
              <w:fldChar w:fldCharType="end"/>
            </w:r>
          </w:hyperlink>
        </w:p>
        <w:p w14:paraId="5F94E104" w14:textId="77777777" w:rsidR="008A7EA9" w:rsidRDefault="00035BBD">
          <w:pPr>
            <w:pStyle w:val="TOC3"/>
            <w:rPr>
              <w:rFonts w:asciiTheme="minorHAnsi" w:eastAsiaTheme="minorEastAsia" w:hAnsiTheme="minorHAnsi" w:cstheme="minorBidi"/>
              <w:noProof/>
              <w:szCs w:val="22"/>
            </w:rPr>
          </w:pPr>
          <w:hyperlink w:anchor="_Toc383898551" w:history="1">
            <w:r w:rsidR="008A7EA9" w:rsidRPr="001D27CA">
              <w:rPr>
                <w:rStyle w:val="Hyperlink"/>
                <w:noProof/>
              </w:rPr>
              <w:t>3.1.6</w:t>
            </w:r>
            <w:r w:rsidR="008A7EA9">
              <w:rPr>
                <w:rFonts w:asciiTheme="minorHAnsi" w:eastAsiaTheme="minorEastAsia" w:hAnsiTheme="minorHAnsi" w:cstheme="minorBidi"/>
                <w:noProof/>
                <w:szCs w:val="22"/>
              </w:rPr>
              <w:tab/>
            </w:r>
            <w:r w:rsidR="008A7EA9" w:rsidRPr="001D27CA">
              <w:rPr>
                <w:rStyle w:val="Hyperlink"/>
                <w:noProof/>
              </w:rPr>
              <w:t>Simulation Results</w:t>
            </w:r>
            <w:r w:rsidR="008A7EA9">
              <w:rPr>
                <w:noProof/>
                <w:webHidden/>
              </w:rPr>
              <w:tab/>
            </w:r>
            <w:r w:rsidR="008A7EA9">
              <w:rPr>
                <w:noProof/>
                <w:webHidden/>
              </w:rPr>
              <w:fldChar w:fldCharType="begin"/>
            </w:r>
            <w:r w:rsidR="008A7EA9">
              <w:rPr>
                <w:noProof/>
                <w:webHidden/>
              </w:rPr>
              <w:instrText xml:space="preserve"> PAGEREF _Toc383898551 \h </w:instrText>
            </w:r>
            <w:r w:rsidR="008A7EA9">
              <w:rPr>
                <w:noProof/>
                <w:webHidden/>
              </w:rPr>
            </w:r>
            <w:r w:rsidR="008A7EA9">
              <w:rPr>
                <w:noProof/>
                <w:webHidden/>
              </w:rPr>
              <w:fldChar w:fldCharType="separate"/>
            </w:r>
            <w:r w:rsidR="008A7EA9">
              <w:rPr>
                <w:noProof/>
                <w:webHidden/>
              </w:rPr>
              <w:t>29</w:t>
            </w:r>
            <w:r w:rsidR="008A7EA9">
              <w:rPr>
                <w:noProof/>
                <w:webHidden/>
              </w:rPr>
              <w:fldChar w:fldCharType="end"/>
            </w:r>
          </w:hyperlink>
        </w:p>
        <w:p w14:paraId="6D894E7C" w14:textId="77777777" w:rsidR="008A7EA9" w:rsidRDefault="00035BBD">
          <w:pPr>
            <w:pStyle w:val="TOC2"/>
            <w:tabs>
              <w:tab w:val="left" w:pos="880"/>
              <w:tab w:val="right" w:leader="dot" w:pos="9350"/>
            </w:tabs>
            <w:rPr>
              <w:rFonts w:asciiTheme="minorHAnsi" w:eastAsiaTheme="minorEastAsia" w:hAnsiTheme="minorHAnsi" w:cstheme="minorBidi"/>
              <w:noProof/>
              <w:szCs w:val="22"/>
            </w:rPr>
          </w:pPr>
          <w:hyperlink w:anchor="_Toc383898552" w:history="1">
            <w:r w:rsidR="008A7EA9" w:rsidRPr="001D27CA">
              <w:rPr>
                <w:rStyle w:val="Hyperlink"/>
                <w:noProof/>
              </w:rPr>
              <w:t>3.2.</w:t>
            </w:r>
            <w:r w:rsidR="008A7EA9">
              <w:rPr>
                <w:rFonts w:asciiTheme="minorHAnsi" w:eastAsiaTheme="minorEastAsia" w:hAnsiTheme="minorHAnsi" w:cstheme="minorBidi"/>
                <w:noProof/>
                <w:szCs w:val="22"/>
              </w:rPr>
              <w:tab/>
            </w:r>
            <w:r w:rsidR="008A7EA9" w:rsidRPr="001D27CA">
              <w:rPr>
                <w:rStyle w:val="Hyperlink"/>
                <w:noProof/>
              </w:rPr>
              <w:t>Hardware Implementation using ISE Project Navigator</w:t>
            </w:r>
            <w:r w:rsidR="008A7EA9">
              <w:rPr>
                <w:noProof/>
                <w:webHidden/>
              </w:rPr>
              <w:tab/>
            </w:r>
            <w:r w:rsidR="008A7EA9">
              <w:rPr>
                <w:noProof/>
                <w:webHidden/>
              </w:rPr>
              <w:fldChar w:fldCharType="begin"/>
            </w:r>
            <w:r w:rsidR="008A7EA9">
              <w:rPr>
                <w:noProof/>
                <w:webHidden/>
              </w:rPr>
              <w:instrText xml:space="preserve"> PAGEREF _Toc383898552 \h </w:instrText>
            </w:r>
            <w:r w:rsidR="008A7EA9">
              <w:rPr>
                <w:noProof/>
                <w:webHidden/>
              </w:rPr>
            </w:r>
            <w:r w:rsidR="008A7EA9">
              <w:rPr>
                <w:noProof/>
                <w:webHidden/>
              </w:rPr>
              <w:fldChar w:fldCharType="separate"/>
            </w:r>
            <w:r w:rsidR="008A7EA9">
              <w:rPr>
                <w:noProof/>
                <w:webHidden/>
              </w:rPr>
              <w:t>30</w:t>
            </w:r>
            <w:r w:rsidR="008A7EA9">
              <w:rPr>
                <w:noProof/>
                <w:webHidden/>
              </w:rPr>
              <w:fldChar w:fldCharType="end"/>
            </w:r>
          </w:hyperlink>
        </w:p>
        <w:p w14:paraId="4794EACD" w14:textId="77777777" w:rsidR="008A7EA9" w:rsidRDefault="00035BBD">
          <w:pPr>
            <w:pStyle w:val="TOC3"/>
            <w:rPr>
              <w:rFonts w:asciiTheme="minorHAnsi" w:eastAsiaTheme="minorEastAsia" w:hAnsiTheme="minorHAnsi" w:cstheme="minorBidi"/>
              <w:noProof/>
              <w:szCs w:val="22"/>
            </w:rPr>
          </w:pPr>
          <w:hyperlink w:anchor="_Toc383898553" w:history="1">
            <w:r w:rsidR="008A7EA9" w:rsidRPr="001D27CA">
              <w:rPr>
                <w:rStyle w:val="Hyperlink"/>
                <w:noProof/>
              </w:rPr>
              <w:t>3.2.1</w:t>
            </w:r>
            <w:r w:rsidR="008A7EA9">
              <w:rPr>
                <w:rFonts w:asciiTheme="minorHAnsi" w:eastAsiaTheme="minorEastAsia" w:hAnsiTheme="minorHAnsi" w:cstheme="minorBidi"/>
                <w:noProof/>
                <w:szCs w:val="22"/>
              </w:rPr>
              <w:tab/>
            </w:r>
            <w:r w:rsidR="008A7EA9" w:rsidRPr="001D27CA">
              <w:rPr>
                <w:rStyle w:val="Hyperlink"/>
                <w:noProof/>
              </w:rPr>
              <w:t>Serial Terminal Program &amp; Software BER Calculation Script</w:t>
            </w:r>
            <w:r w:rsidR="008A7EA9">
              <w:rPr>
                <w:noProof/>
                <w:webHidden/>
              </w:rPr>
              <w:tab/>
            </w:r>
            <w:r w:rsidR="008A7EA9">
              <w:rPr>
                <w:noProof/>
                <w:webHidden/>
              </w:rPr>
              <w:fldChar w:fldCharType="begin"/>
            </w:r>
            <w:r w:rsidR="008A7EA9">
              <w:rPr>
                <w:noProof/>
                <w:webHidden/>
              </w:rPr>
              <w:instrText xml:space="preserve"> PAGEREF _Toc383898553 \h </w:instrText>
            </w:r>
            <w:r w:rsidR="008A7EA9">
              <w:rPr>
                <w:noProof/>
                <w:webHidden/>
              </w:rPr>
            </w:r>
            <w:r w:rsidR="008A7EA9">
              <w:rPr>
                <w:noProof/>
                <w:webHidden/>
              </w:rPr>
              <w:fldChar w:fldCharType="separate"/>
            </w:r>
            <w:r w:rsidR="008A7EA9">
              <w:rPr>
                <w:noProof/>
                <w:webHidden/>
              </w:rPr>
              <w:t>34</w:t>
            </w:r>
            <w:r w:rsidR="008A7EA9">
              <w:rPr>
                <w:noProof/>
                <w:webHidden/>
              </w:rPr>
              <w:fldChar w:fldCharType="end"/>
            </w:r>
          </w:hyperlink>
        </w:p>
        <w:p w14:paraId="370088C6" w14:textId="77777777" w:rsidR="008A7EA9" w:rsidRDefault="00035BBD">
          <w:pPr>
            <w:pStyle w:val="TOC3"/>
            <w:rPr>
              <w:rFonts w:asciiTheme="minorHAnsi" w:eastAsiaTheme="minorEastAsia" w:hAnsiTheme="minorHAnsi" w:cstheme="minorBidi"/>
              <w:noProof/>
              <w:szCs w:val="22"/>
            </w:rPr>
          </w:pPr>
          <w:hyperlink w:anchor="_Toc383898554" w:history="1">
            <w:r w:rsidR="008A7EA9" w:rsidRPr="001D27CA">
              <w:rPr>
                <w:rStyle w:val="Hyperlink"/>
                <w:noProof/>
              </w:rPr>
              <w:t>3.2.2</w:t>
            </w:r>
            <w:r w:rsidR="008A7EA9">
              <w:rPr>
                <w:rFonts w:asciiTheme="minorHAnsi" w:eastAsiaTheme="minorEastAsia" w:hAnsiTheme="minorHAnsi" w:cstheme="minorBidi"/>
                <w:noProof/>
                <w:szCs w:val="22"/>
              </w:rPr>
              <w:tab/>
            </w:r>
            <w:r w:rsidR="008A7EA9" w:rsidRPr="001D27CA">
              <w:rPr>
                <w:rStyle w:val="Hyperlink"/>
                <w:noProof/>
              </w:rPr>
              <w:t>10K-bit Receive and Transit Storage Buffers</w:t>
            </w:r>
            <w:r w:rsidR="008A7EA9">
              <w:rPr>
                <w:noProof/>
                <w:webHidden/>
              </w:rPr>
              <w:tab/>
            </w:r>
            <w:r w:rsidR="008A7EA9">
              <w:rPr>
                <w:noProof/>
                <w:webHidden/>
              </w:rPr>
              <w:fldChar w:fldCharType="begin"/>
            </w:r>
            <w:r w:rsidR="008A7EA9">
              <w:rPr>
                <w:noProof/>
                <w:webHidden/>
              </w:rPr>
              <w:instrText xml:space="preserve"> PAGEREF _Toc383898554 \h </w:instrText>
            </w:r>
            <w:r w:rsidR="008A7EA9">
              <w:rPr>
                <w:noProof/>
                <w:webHidden/>
              </w:rPr>
            </w:r>
            <w:r w:rsidR="008A7EA9">
              <w:rPr>
                <w:noProof/>
                <w:webHidden/>
              </w:rPr>
              <w:fldChar w:fldCharType="separate"/>
            </w:r>
            <w:r w:rsidR="008A7EA9">
              <w:rPr>
                <w:noProof/>
                <w:webHidden/>
              </w:rPr>
              <w:t>35</w:t>
            </w:r>
            <w:r w:rsidR="008A7EA9">
              <w:rPr>
                <w:noProof/>
                <w:webHidden/>
              </w:rPr>
              <w:fldChar w:fldCharType="end"/>
            </w:r>
          </w:hyperlink>
        </w:p>
        <w:p w14:paraId="2A8BE6A7" w14:textId="77777777" w:rsidR="008A7EA9" w:rsidRDefault="00035BBD">
          <w:pPr>
            <w:pStyle w:val="TOC3"/>
            <w:rPr>
              <w:rFonts w:asciiTheme="minorHAnsi" w:eastAsiaTheme="minorEastAsia" w:hAnsiTheme="minorHAnsi" w:cstheme="minorBidi"/>
              <w:noProof/>
              <w:szCs w:val="22"/>
            </w:rPr>
          </w:pPr>
          <w:hyperlink w:anchor="_Toc383898555" w:history="1">
            <w:r w:rsidR="008A7EA9" w:rsidRPr="001D27CA">
              <w:rPr>
                <w:rStyle w:val="Hyperlink"/>
                <w:noProof/>
              </w:rPr>
              <w:t>3.2.3</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_Toc383898555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41C5C86" w14:textId="77777777" w:rsidR="008A7EA9" w:rsidRDefault="00035BBD">
          <w:pPr>
            <w:pStyle w:val="TOC3"/>
            <w:rPr>
              <w:rFonts w:asciiTheme="minorHAnsi" w:eastAsiaTheme="minorEastAsia" w:hAnsiTheme="minorHAnsi" w:cstheme="minorBidi"/>
              <w:noProof/>
              <w:szCs w:val="22"/>
            </w:rPr>
          </w:pPr>
          <w:hyperlink w:anchor="_Toc383898556" w:history="1">
            <w:r w:rsidR="008A7EA9" w:rsidRPr="001D27CA">
              <w:rPr>
                <w:rStyle w:val="Hyperlink"/>
                <w:noProof/>
              </w:rPr>
              <w:t>3.2.4</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_Toc383898556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F1661EF" w14:textId="77777777" w:rsidR="008A7EA9" w:rsidRDefault="00035BBD">
          <w:pPr>
            <w:pStyle w:val="TOC3"/>
            <w:rPr>
              <w:rFonts w:asciiTheme="minorHAnsi" w:eastAsiaTheme="minorEastAsia" w:hAnsiTheme="minorHAnsi" w:cstheme="minorBidi"/>
              <w:noProof/>
              <w:szCs w:val="22"/>
            </w:rPr>
          </w:pPr>
          <w:hyperlink w:anchor="_Toc383898557" w:history="1">
            <w:r w:rsidR="008A7EA9" w:rsidRPr="001D27CA">
              <w:rPr>
                <w:rStyle w:val="Hyperlink"/>
                <w:noProof/>
              </w:rPr>
              <w:t>3.2.5</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_Toc383898557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78B8052F" w14:textId="77777777" w:rsidR="008A7EA9" w:rsidRDefault="00035BBD">
          <w:pPr>
            <w:pStyle w:val="TOC3"/>
            <w:rPr>
              <w:rFonts w:asciiTheme="minorHAnsi" w:eastAsiaTheme="minorEastAsia" w:hAnsiTheme="minorHAnsi" w:cstheme="minorBidi"/>
              <w:noProof/>
              <w:szCs w:val="22"/>
            </w:rPr>
          </w:pPr>
          <w:hyperlink w:anchor="_Toc383898558" w:history="1">
            <w:r w:rsidR="008A7EA9" w:rsidRPr="001D27CA">
              <w:rPr>
                <w:rStyle w:val="Hyperlink"/>
                <w:noProof/>
              </w:rPr>
              <w:t>3.2.6</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_Toc383898558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ABC37A" w14:textId="77777777" w:rsidR="008A7EA9" w:rsidRDefault="00035BBD">
          <w:pPr>
            <w:pStyle w:val="TOC3"/>
            <w:rPr>
              <w:rFonts w:asciiTheme="minorHAnsi" w:eastAsiaTheme="minorEastAsia" w:hAnsiTheme="minorHAnsi" w:cstheme="minorBidi"/>
              <w:noProof/>
              <w:szCs w:val="22"/>
            </w:rPr>
          </w:pPr>
          <w:hyperlink w:anchor="_Toc383898559" w:history="1">
            <w:r w:rsidR="008A7EA9" w:rsidRPr="001D27CA">
              <w:rPr>
                <w:rStyle w:val="Hyperlink"/>
                <w:noProof/>
              </w:rPr>
              <w:t>3.2.7</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_Toc383898559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76EC46" w14:textId="77777777" w:rsidR="008A7EA9" w:rsidRDefault="00035BBD">
          <w:pPr>
            <w:pStyle w:val="TOC1"/>
            <w:tabs>
              <w:tab w:val="left" w:pos="720"/>
              <w:tab w:val="right" w:leader="dot" w:pos="9350"/>
            </w:tabs>
            <w:rPr>
              <w:rFonts w:asciiTheme="minorHAnsi" w:eastAsiaTheme="minorEastAsia" w:hAnsiTheme="minorHAnsi" w:cstheme="minorBidi"/>
              <w:noProof/>
              <w:szCs w:val="22"/>
            </w:rPr>
          </w:pPr>
          <w:hyperlink w:anchor="_Toc383898560" w:history="1">
            <w:r w:rsidR="008A7EA9" w:rsidRPr="001D27CA">
              <w:rPr>
                <w:rStyle w:val="Hyperlink"/>
                <w:noProof/>
              </w:rPr>
              <w:t>4.</w:t>
            </w:r>
            <w:r w:rsidR="008A7EA9">
              <w:rPr>
                <w:rFonts w:asciiTheme="minorHAnsi" w:eastAsiaTheme="minorEastAsia" w:hAnsiTheme="minorHAnsi" w:cstheme="minorBidi"/>
                <w:noProof/>
                <w:szCs w:val="22"/>
              </w:rPr>
              <w:tab/>
            </w:r>
            <w:r w:rsidR="008A7EA9" w:rsidRPr="001D27CA">
              <w:rPr>
                <w:rStyle w:val="Hyperlink"/>
                <w:noProof/>
              </w:rPr>
              <w:t>EVALUATION (Brandon)</w:t>
            </w:r>
            <w:r w:rsidR="008A7EA9">
              <w:rPr>
                <w:noProof/>
                <w:webHidden/>
              </w:rPr>
              <w:tab/>
            </w:r>
            <w:r w:rsidR="008A7EA9">
              <w:rPr>
                <w:noProof/>
                <w:webHidden/>
              </w:rPr>
              <w:fldChar w:fldCharType="begin"/>
            </w:r>
            <w:r w:rsidR="008A7EA9">
              <w:rPr>
                <w:noProof/>
                <w:webHidden/>
              </w:rPr>
              <w:instrText xml:space="preserve"> PAGEREF _Toc383898560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B5301CF" w14:textId="77777777" w:rsidR="008A7EA9" w:rsidRDefault="00035BBD">
          <w:pPr>
            <w:pStyle w:val="TOC1"/>
            <w:tabs>
              <w:tab w:val="left" w:pos="720"/>
              <w:tab w:val="right" w:leader="dot" w:pos="9350"/>
            </w:tabs>
            <w:rPr>
              <w:rFonts w:asciiTheme="minorHAnsi" w:eastAsiaTheme="minorEastAsia" w:hAnsiTheme="minorHAnsi" w:cstheme="minorBidi"/>
              <w:noProof/>
              <w:szCs w:val="22"/>
            </w:rPr>
          </w:pPr>
          <w:hyperlink w:anchor="_Toc383898561" w:history="1">
            <w:r w:rsidR="008A7EA9" w:rsidRPr="001D27CA">
              <w:rPr>
                <w:rStyle w:val="Hyperlink"/>
                <w:noProof/>
              </w:rPr>
              <w:t>5.</w:t>
            </w:r>
            <w:r w:rsidR="008A7EA9">
              <w:rPr>
                <w:rFonts w:asciiTheme="minorHAnsi" w:eastAsiaTheme="minorEastAsia" w:hAnsiTheme="minorHAnsi" w:cstheme="minorBidi"/>
                <w:noProof/>
                <w:szCs w:val="22"/>
              </w:rPr>
              <w:tab/>
            </w:r>
            <w:r w:rsidR="008A7EA9" w:rsidRPr="001D27CA">
              <w:rPr>
                <w:rStyle w:val="Hyperlink"/>
                <w:noProof/>
              </w:rPr>
              <w:t>SUMMARY AND FUTURE WORK</w:t>
            </w:r>
            <w:r w:rsidR="008A7EA9">
              <w:rPr>
                <w:noProof/>
                <w:webHidden/>
              </w:rPr>
              <w:tab/>
            </w:r>
            <w:r w:rsidR="008A7EA9">
              <w:rPr>
                <w:noProof/>
                <w:webHidden/>
              </w:rPr>
              <w:fldChar w:fldCharType="begin"/>
            </w:r>
            <w:r w:rsidR="008A7EA9">
              <w:rPr>
                <w:noProof/>
                <w:webHidden/>
              </w:rPr>
              <w:instrText xml:space="preserve"> PAGEREF _Toc383898561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1A794DE0" w14:textId="77777777" w:rsidR="008A7EA9" w:rsidRDefault="00035BBD">
          <w:pPr>
            <w:pStyle w:val="TOC1"/>
            <w:tabs>
              <w:tab w:val="left" w:pos="720"/>
              <w:tab w:val="right" w:leader="dot" w:pos="9350"/>
            </w:tabs>
            <w:rPr>
              <w:rFonts w:asciiTheme="minorHAnsi" w:eastAsiaTheme="minorEastAsia" w:hAnsiTheme="minorHAnsi" w:cstheme="minorBidi"/>
              <w:noProof/>
              <w:szCs w:val="22"/>
            </w:rPr>
          </w:pPr>
          <w:hyperlink w:anchor="_Toc383898562" w:history="1">
            <w:r w:rsidR="008A7EA9" w:rsidRPr="001D27CA">
              <w:rPr>
                <w:rStyle w:val="Hyperlink"/>
                <w:noProof/>
              </w:rPr>
              <w:t>6.</w:t>
            </w:r>
            <w:r w:rsidR="008A7EA9">
              <w:rPr>
                <w:rFonts w:asciiTheme="minorHAnsi" w:eastAsiaTheme="minorEastAsia" w:hAnsiTheme="minorHAnsi" w:cstheme="minorBidi"/>
                <w:noProof/>
                <w:szCs w:val="22"/>
              </w:rPr>
              <w:tab/>
            </w:r>
            <w:r w:rsidR="008A7EA9" w:rsidRPr="001D27CA">
              <w:rPr>
                <w:rStyle w:val="Hyperlink"/>
                <w:noProof/>
              </w:rPr>
              <w:t>ACKNOWLEDGEMENTS</w:t>
            </w:r>
            <w:r w:rsidR="008A7EA9">
              <w:rPr>
                <w:noProof/>
                <w:webHidden/>
              </w:rPr>
              <w:tab/>
            </w:r>
            <w:r w:rsidR="008A7EA9">
              <w:rPr>
                <w:noProof/>
                <w:webHidden/>
              </w:rPr>
              <w:fldChar w:fldCharType="begin"/>
            </w:r>
            <w:r w:rsidR="008A7EA9">
              <w:rPr>
                <w:noProof/>
                <w:webHidden/>
              </w:rPr>
              <w:instrText xml:space="preserve"> PAGEREF _Toc383898562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3AAD3E87" w14:textId="77777777" w:rsidR="008A7EA9" w:rsidRDefault="00035BBD">
          <w:pPr>
            <w:pStyle w:val="TOC1"/>
            <w:tabs>
              <w:tab w:val="left" w:pos="720"/>
              <w:tab w:val="right" w:leader="dot" w:pos="9350"/>
            </w:tabs>
            <w:rPr>
              <w:rFonts w:asciiTheme="minorHAnsi" w:eastAsiaTheme="minorEastAsia" w:hAnsiTheme="minorHAnsi" w:cstheme="minorBidi"/>
              <w:noProof/>
              <w:szCs w:val="22"/>
            </w:rPr>
          </w:pPr>
          <w:hyperlink w:anchor="_Toc383898563" w:history="1">
            <w:r w:rsidR="008A7EA9" w:rsidRPr="001D27CA">
              <w:rPr>
                <w:rStyle w:val="Hyperlink"/>
                <w:noProof/>
              </w:rPr>
              <w:t>7.</w:t>
            </w:r>
            <w:r w:rsidR="008A7EA9">
              <w:rPr>
                <w:rFonts w:asciiTheme="minorHAnsi" w:eastAsiaTheme="minorEastAsia" w:hAnsiTheme="minorHAnsi" w:cstheme="minorBidi"/>
                <w:noProof/>
                <w:szCs w:val="22"/>
              </w:rPr>
              <w:tab/>
            </w:r>
            <w:r w:rsidR="008A7EA9" w:rsidRPr="001D27CA">
              <w:rPr>
                <w:rStyle w:val="Hyperlink"/>
                <w:noProof/>
              </w:rPr>
              <w:t>REFERENCES</w:t>
            </w:r>
            <w:r w:rsidR="008A7EA9">
              <w:rPr>
                <w:noProof/>
                <w:webHidden/>
              </w:rPr>
              <w:tab/>
            </w:r>
            <w:r w:rsidR="008A7EA9">
              <w:rPr>
                <w:noProof/>
                <w:webHidden/>
              </w:rPr>
              <w:fldChar w:fldCharType="begin"/>
            </w:r>
            <w:r w:rsidR="008A7EA9">
              <w:rPr>
                <w:noProof/>
                <w:webHidden/>
              </w:rPr>
              <w:instrText xml:space="preserve"> PAGEREF _Toc383898563 \h </w:instrText>
            </w:r>
            <w:r w:rsidR="008A7EA9">
              <w:rPr>
                <w:noProof/>
                <w:webHidden/>
              </w:rPr>
            </w:r>
            <w:r w:rsidR="008A7EA9">
              <w:rPr>
                <w:noProof/>
                <w:webHidden/>
              </w:rPr>
              <w:fldChar w:fldCharType="separate"/>
            </w:r>
            <w:r w:rsidR="008A7EA9">
              <w:rPr>
                <w:noProof/>
                <w:webHidden/>
              </w:rPr>
              <w:t>37</w:t>
            </w:r>
            <w:r w:rsidR="008A7EA9">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3898530"/>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Toc383898531"/>
      <w:bookmarkStart w:id="8" w:name="_Ref49480580"/>
      <w:bookmarkEnd w:id="5"/>
      <w:r>
        <w:t>Overall Objectives</w:t>
      </w:r>
      <w:bookmarkEnd w:id="6"/>
      <w:bookmarkEnd w:id="7"/>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3898532"/>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3898533"/>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35F3FBF6" w:rsidR="003F55EA" w:rsidRDefault="003F55EA" w:rsidP="003F55EA">
      <w:pPr>
        <w:pStyle w:val="ListParagraph"/>
        <w:numPr>
          <w:ilvl w:val="0"/>
          <w:numId w:val="29"/>
        </w:numPr>
      </w:pPr>
      <w:r>
        <w:t>T</w:t>
      </w:r>
      <w:r w:rsidR="008051DE">
        <w:t>wo line codes – Non-Return to</w:t>
      </w:r>
      <w:r>
        <w:t xml:space="preserve"> Zero (NRZ) and Manchester 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3898534"/>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6235552A"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 xml:space="preserve">de-interleaver, then a Reed-Solomon decoder. </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1D4C4EB2">
            <wp:extent cx="5943600" cy="2095405"/>
            <wp:effectExtent l="0" t="0" r="0" b="63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95405"/>
                    </a:xfrm>
                    <a:prstGeom prst="rect">
                      <a:avLst/>
                    </a:prstGeom>
                    <a:noFill/>
                    <a:ln>
                      <a:noFill/>
                    </a:ln>
                  </pic:spPr>
                </pic:pic>
              </a:graphicData>
            </a:graphic>
          </wp:inline>
        </w:drawing>
      </w:r>
    </w:p>
    <w:p w14:paraId="77ACA2E6"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1</w:t>
      </w:r>
      <w:r>
        <w:fldChar w:fldCharType="end"/>
      </w:r>
      <w:r>
        <w:rPr>
          <w:b w:val="0"/>
          <w:sz w:val="18"/>
        </w:rPr>
        <w:t xml:space="preserve">.a 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77777777"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the best in AWGN perform the best in real-life situations (Viswanathan, 2013). Hence, this senior design project will rely solely on the AWGN channel to represent our propagation medium. </w:t>
      </w:r>
    </w:p>
    <w:p w14:paraId="08BE7D58" w14:textId="77777777" w:rsidR="003C5FAC" w:rsidRDefault="003C5FAC" w:rsidP="003C5FAC">
      <w:r>
        <w:t>Figure 1.b shows the propagation medium being modeled by the AWGN channel. The AWGN channel is a random noise channel, not a bursty noise channel. Being that convolutional coding excels at correcting random errors, it is logical that convolutional coding alone pairs well with the AWGN channel. Therefore, convolutional coding is the only forward error correction scheme used in this senior design project (shown in Figure 1.b).</w:t>
      </w:r>
    </w:p>
    <w:p w14:paraId="0EDB4E3F" w14:textId="77777777" w:rsidR="003C5FAC" w:rsidRDefault="003C5FAC" w:rsidP="003C5FAC">
      <w:pPr>
        <w:jc w:val="center"/>
      </w:pPr>
      <w:r w:rsidRPr="003D3328">
        <w:rPr>
          <w:noProof/>
        </w:rPr>
        <w:lastRenderedPageBreak/>
        <w:drawing>
          <wp:inline distT="0" distB="0" distL="0" distR="0" wp14:anchorId="1373C6A1" wp14:editId="5B97C3CC">
            <wp:extent cx="4394592" cy="2247900"/>
            <wp:effectExtent l="0" t="0" r="6350" b="0"/>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6835" cy="2254163"/>
                    </a:xfrm>
                    <a:prstGeom prst="rect">
                      <a:avLst/>
                    </a:prstGeom>
                    <a:noFill/>
                    <a:ln>
                      <a:noFill/>
                    </a:ln>
                  </pic:spPr>
                </pic:pic>
              </a:graphicData>
            </a:graphic>
          </wp:inline>
        </w:drawing>
      </w:r>
    </w:p>
    <w:p w14:paraId="0E557FFC"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2</w:t>
      </w:r>
      <w:r>
        <w:fldChar w:fldCharType="end"/>
      </w:r>
      <w:r>
        <w:rPr>
          <w:b w:val="0"/>
          <w:sz w:val="18"/>
        </w:rPr>
        <w:t xml:space="preserve">.b Simplified top-level diagram for a BPSK modem using a convolutional coding scheme for forward error correction. An AWGN channel is used as the propagation medium due its sufficiency in modelling space communication links. Convolutional coding is used to correct the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3898535"/>
      <w:r>
        <w:t>Line Coding:  Non Return Zero and Manchester</w:t>
      </w:r>
      <w:bookmarkEnd w:id="16"/>
    </w:p>
    <w:p w14:paraId="5E8C6126" w14:textId="1680FC3B" w:rsidR="003E5CEE"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t xml:space="preserve"> in NRZ and Manchester </w:t>
      </w:r>
      <w:proofErr w:type="gramStart"/>
      <w:r>
        <w:t xml:space="preserve">is </w:t>
      </w:r>
      <w:proofErr w:type="gramEnd"/>
      <m:oMath>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to be:</w:t>
      </w:r>
    </w:p>
    <w:p w14:paraId="586CC73D" w14:textId="77777777" w:rsidR="00F81A07" w:rsidRDefault="00F81A07" w:rsidP="008051DE"/>
    <w:p w14:paraId="4A77E920" w14:textId="1505BE6A" w:rsidR="003E5CEE" w:rsidRPr="00F81A07" w:rsidRDefault="00035BBD" w:rsidP="00F81A07">
      <w:pPr>
        <w:pStyle w:val="Caption"/>
        <w:rPr>
          <w:b w:val="0"/>
          <w:sz w:val="22"/>
          <w:szCs w:val="22"/>
        </w:rPr>
      </w:pPr>
      <m:oMathPara>
        <m:oMathParaPr>
          <m:jc m:val="right"/>
        </m:oMathParaPr>
        <m:oMath>
          <m:sSub>
            <m:sSubPr>
              <m:ctrlPr>
                <w:rPr>
                  <w:rFonts w:ascii="Cambria Math" w:hAnsi="Cambria Math"/>
                  <w:b w:val="0"/>
                  <w:i/>
                  <w:sz w:val="22"/>
                  <w:szCs w:val="22"/>
                </w:rPr>
              </m:ctrlPr>
            </m:sSubPr>
            <m:e>
              <m:r>
                <m:rPr>
                  <m:sty m:val="bi"/>
                </m:rPr>
                <w:rPr>
                  <w:rFonts w:ascii="Cambria Math" w:hAnsi="Cambria Math"/>
                  <w:sz w:val="22"/>
                  <w:szCs w:val="22"/>
                </w:rPr>
                <m:t>P</m:t>
              </m:r>
            </m:e>
            <m:sub>
              <m:r>
                <m:rPr>
                  <m:sty m:val="bi"/>
                </m:rPr>
                <w:rPr>
                  <w:rFonts w:ascii="Cambria Math" w:hAnsi="Cambria Math"/>
                  <w:sz w:val="22"/>
                  <w:szCs w:val="22"/>
                </w:rPr>
                <m:t>b</m:t>
              </m:r>
            </m:sub>
          </m:sSub>
          <m:r>
            <m:rPr>
              <m:sty m:val="bi"/>
            </m:rPr>
            <w:rPr>
              <w:rFonts w:ascii="Cambria Math" w:hAnsi="Cambria Math"/>
              <w:sz w:val="22"/>
              <w:szCs w:val="22"/>
            </w:rPr>
            <m:t>=Q</m:t>
          </m:r>
          <m:d>
            <m:dPr>
              <m:ctrlPr>
                <w:rPr>
                  <w:rFonts w:ascii="Cambria Math" w:hAnsi="Cambria Math"/>
                  <w:b w:val="0"/>
                  <w:i/>
                  <w:sz w:val="22"/>
                  <w:szCs w:val="22"/>
                </w:rPr>
              </m:ctrlPr>
            </m:dPr>
            <m:e>
              <m:rad>
                <m:radPr>
                  <m:degHide m:val="1"/>
                  <m:ctrlPr>
                    <w:rPr>
                      <w:rFonts w:ascii="Cambria Math" w:hAnsi="Cambria Math"/>
                      <w:b w:val="0"/>
                      <w:i/>
                      <w:sz w:val="22"/>
                      <w:szCs w:val="22"/>
                    </w:rPr>
                  </m:ctrlPr>
                </m:radPr>
                <m:deg/>
                <m:e>
                  <m:f>
                    <m:fPr>
                      <m:ctrlPr>
                        <w:rPr>
                          <w:rFonts w:ascii="Cambria Math" w:hAnsi="Cambria Math"/>
                          <w:b w:val="0"/>
                          <w:i/>
                          <w:sz w:val="22"/>
                          <w:szCs w:val="22"/>
                        </w:rPr>
                      </m:ctrlPr>
                    </m:fPr>
                    <m:num>
                      <m:r>
                        <m:rPr>
                          <m:sty m:val="bi"/>
                        </m:rPr>
                        <w:rPr>
                          <w:rFonts w:ascii="Cambria Math" w:hAnsi="Cambria Math"/>
                          <w:sz w:val="22"/>
                          <w:szCs w:val="22"/>
                        </w:rPr>
                        <m:t>2</m:t>
                      </m:r>
                      <m:r>
                        <m:rPr>
                          <m:sty m:val="bi"/>
                        </m:rPr>
                        <w:rPr>
                          <w:rFonts w:ascii="Cambria Math" w:hAnsi="Cambria Math"/>
                          <w:sz w:val="22"/>
                          <w:szCs w:val="22"/>
                        </w:rPr>
                        <m:t>E</m:t>
                      </m:r>
                    </m:num>
                    <m:den>
                      <m:sSub>
                        <m:sSubPr>
                          <m:ctrlPr>
                            <w:rPr>
                              <w:rFonts w:ascii="Cambria Math" w:hAnsi="Cambria Math"/>
                              <w:b w:val="0"/>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o</m:t>
                          </m:r>
                        </m:sub>
                      </m:sSub>
                    </m:den>
                  </m:f>
                </m:e>
              </m:rad>
            </m:e>
          </m:d>
          <m:r>
            <m:rPr>
              <m:sty m:val="bi"/>
            </m:rPr>
            <w:rPr>
              <w:rFonts w:ascii="Cambria Math" w:hAnsi="Cambria Math"/>
              <w:sz w:val="22"/>
              <w:szCs w:val="22"/>
            </w:rPr>
            <m:t xml:space="preserve"> ,                                                                            (</m:t>
          </m:r>
          <m:r>
            <w:rPr>
              <w:rFonts w:ascii="Cambria Math" w:hAnsi="Cambria Math"/>
              <w:b w:val="0"/>
              <w:i/>
              <w:sz w:val="22"/>
              <w:szCs w:val="22"/>
            </w:rPr>
            <w:fldChar w:fldCharType="begin"/>
          </m:r>
          <m:r>
            <m:rPr>
              <m:sty m:val="b"/>
            </m:rPr>
            <w:rPr>
              <w:rFonts w:ascii="Cambria Math" w:hAnsi="Cambria Math"/>
              <w:sz w:val="22"/>
              <w:szCs w:val="22"/>
            </w:rPr>
            <m:t xml:space="preserve"> SEQ Equation \* ARABIC </m:t>
          </m:r>
          <m:r>
            <w:rPr>
              <w:rFonts w:ascii="Cambria Math" w:hAnsi="Cambria Math"/>
              <w:b w:val="0"/>
              <w:i/>
              <w:sz w:val="22"/>
              <w:szCs w:val="22"/>
            </w:rPr>
            <w:fldChar w:fldCharType="separate"/>
          </m:r>
          <m:r>
            <m:rPr>
              <m:sty m:val="b"/>
            </m:rPr>
            <w:rPr>
              <w:rFonts w:ascii="Cambria Math" w:hAnsi="Cambria Math"/>
              <w:noProof/>
              <w:sz w:val="22"/>
              <w:szCs w:val="22"/>
            </w:rPr>
            <m:t>1</m:t>
          </m:r>
          <m:r>
            <w:rPr>
              <w:rFonts w:ascii="Cambria Math" w:hAnsi="Cambria Math"/>
              <w:b w:val="0"/>
              <w:i/>
              <w:sz w:val="22"/>
              <w:szCs w:val="22"/>
            </w:rPr>
            <w:fldChar w:fldCharType="end"/>
          </m:r>
          <m:r>
            <m:rPr>
              <m:sty m:val="bi"/>
            </m:rPr>
            <w:rPr>
              <w:rFonts w:ascii="Cambria Math" w:hAnsi="Cambria Math"/>
              <w:sz w:val="22"/>
              <w:szCs w:val="22"/>
            </w:rPr>
            <m:t>)</m:t>
          </m:r>
        </m:oMath>
      </m:oMathPara>
    </w:p>
    <w:p w14:paraId="60244CBE" w14:textId="77777777" w:rsidR="00F81A07" w:rsidRPr="00F81A07" w:rsidRDefault="00F81A07" w:rsidP="00F81A07"/>
    <w:p w14:paraId="2B68D0A2" w14:textId="4E02854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Considering our modem requires only a 1200 b/sec data rate, it was decided that synchronization was more important than bandwidth.  Thus </w:t>
      </w:r>
      <w:r w:rsidR="00862732">
        <w:t>Manchester code was chosen as the line code in our modem</w:t>
      </w:r>
      <w:r>
        <w:t>.</w:t>
      </w:r>
    </w:p>
    <w:p w14:paraId="6F18A9DF" w14:textId="1BAEFB55" w:rsidR="008051DE" w:rsidRDefault="008051DE" w:rsidP="008051DE">
      <w:pPr>
        <w:pStyle w:val="Heading3"/>
        <w:numPr>
          <w:ilvl w:val="2"/>
          <w:numId w:val="27"/>
        </w:numPr>
        <w:tabs>
          <w:tab w:val="left" w:pos="720"/>
        </w:tabs>
        <w:textAlignment w:val="auto"/>
      </w:pPr>
      <w:bookmarkStart w:id="17" w:name="_Toc383898536"/>
      <w:r>
        <w:lastRenderedPageBreak/>
        <w:t>Carrier Recovery</w:t>
      </w:r>
      <w:r w:rsidR="004F626F">
        <w:t>:  Squaring Loop and Costas Loop</w:t>
      </w:r>
      <w:bookmarkEnd w:id="17"/>
    </w:p>
    <w:p w14:paraId="2039B3BE" w14:textId="51C1091B" w:rsidR="008051DE" w:rsidRDefault="008051DE" w:rsidP="008051DE">
      <w:pPr>
        <w:spacing w:before="120"/>
      </w:pPr>
      <w:r>
        <w:t xml:space="preserve">The </w:t>
      </w:r>
      <w:r w:rsidR="00862732">
        <w:t xml:space="preserve">modem </w:t>
      </w:r>
      <w:r>
        <w:t>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(Feigin, 2002).  However, the LEO-AMSAT’s we are interested in communicating with use BPSK for downlink and thus requires the design of a coherent demodulator.</w:t>
      </w:r>
    </w:p>
    <w:p w14:paraId="13D0D100" w14:textId="082113BF" w:rsidR="003E5CEE" w:rsidRDefault="008051DE" w:rsidP="003E5CEE">
      <w:pPr>
        <w:spacing w:before="120"/>
      </w:pPr>
      <w:r>
        <w:t xml:space="preserve">The successful extraction of information from a received signal in a coherent demodulator requires both carrier and timing synchronization.  Figure 2 illustrates the architecture of </w:t>
      </w:r>
      <w:r w:rsidR="003E5CEE">
        <w:t>a typical coherent demodulator.</w:t>
      </w:r>
    </w:p>
    <w:p w14:paraId="77FF3AD5" w14:textId="77777777" w:rsidR="003E5CEE" w:rsidRDefault="003E5CEE" w:rsidP="003E5CEE">
      <w:pPr>
        <w:spacing w:before="12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043C2E82" w14:textId="77777777" w:rsidR="003E5CEE" w:rsidRDefault="003E5CEE" w:rsidP="003E5CEE"/>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353B886E"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t xml:space="preserve"> is shown in Figure 3.</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00BA99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4.</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3BE39B1C"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Alternatively, the Costas Loop demonstrated superior BER results and more reliable and robust carrier tracking to both phase and frequency steps</w:t>
      </w:r>
      <w:r w:rsidR="004F626F">
        <w:t xml:space="preserve"> (see appendix A)</w:t>
      </w:r>
      <w:r w:rsidR="00DD413F">
        <w:t xml:space="preserve">.  </w:t>
      </w:r>
      <w:r w:rsidR="004F626F">
        <w:t xml:space="preserve">One of the downsides of the Costas loop is implementation of the arm filters.  If these filters are not perfectly matched, then the loop’s performance is degraded.  However, high speed digital circuits like FPGA’s allow </w:t>
      </w:r>
      <w:r w:rsidR="004F626F">
        <w:lastRenderedPageBreak/>
        <w:t xml:space="preserve">the design 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3898537"/>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1B07003C" w:rsidR="008051DE" w:rsidRDefault="008051DE" w:rsidP="008051DE">
      <w:pPr>
        <w:rPr>
          <w:rFonts w:eastAsiaTheme="minorHAnsi"/>
        </w:rPr>
      </w:pPr>
      <w:bookmarkStart w:id="19" w:name="_Proposed_Solution_Concept"/>
      <w:bookmarkStart w:id="20" w:name="_Toc307865989"/>
      <w:bookmarkEnd w:id="19"/>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10</w:t>
      </w:r>
      <w:r w:rsidR="004F626F">
        <w:rPr>
          <w:rFonts w:eastAsiaTheme="minorHAnsi"/>
        </w:rPr>
        <w:t xml:space="preserve"> </w:t>
      </w:r>
      <w:r>
        <w:rPr>
          <w:rFonts w:eastAsiaTheme="minorHAnsi"/>
        </w:rPr>
        <w:t>(top) and the second is a closed loop architecture shown in 10(bottom).  The closed loop circuit</w:t>
      </w:r>
      <w:r w:rsidR="004F626F">
        <w:rPr>
          <w:rFonts w:eastAsiaTheme="minorHAnsi"/>
        </w:rPr>
        <w:t xml:space="preserve"> under consideration is also known as</w:t>
      </w:r>
      <w:r>
        <w:rPr>
          <w:rFonts w:eastAsiaTheme="minorHAnsi"/>
        </w:rPr>
        <w:t xml:space="preserve"> the Early-Late Gate.</w:t>
      </w:r>
    </w:p>
    <w:p w14:paraId="2B38C37E" w14:textId="752F7AF4"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BPSK.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can be designed to isolate the desired spectral component.  Although simple to implement, the problem with the open loop method is that there is an average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736758BB"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proofErr w:type="gramStart"/>
      <w:r w:rsidR="00A4596E">
        <w:rPr>
          <w:rFonts w:eastAsiaTheme="minorEastAsia"/>
          <w:i/>
        </w:rPr>
        <w:t>m(</w:t>
      </w:r>
      <w:proofErr w:type="gramEnd"/>
      <w:r w:rsidR="00A4596E">
        <w:rPr>
          <w:rFonts w:eastAsiaTheme="minorEastAsia"/>
          <w:i/>
        </w:rPr>
        <w:t xml:space="preserve">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the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F245D8">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3898538"/>
      <w:r>
        <w:t>Proposed Solution Concept</w:t>
      </w:r>
      <w:bookmarkEnd w:id="20"/>
      <w:bookmarkEnd w:id="21"/>
    </w:p>
    <w:p w14:paraId="4567499C" w14:textId="764D6F7C" w:rsidR="00371E1D" w:rsidRDefault="00B96D4C" w:rsidP="008051DE">
      <w:r>
        <w:t>This senior design project will</w:t>
      </w:r>
      <w:r w:rsidR="00371E1D">
        <w:t xml:space="preserve"> consist</w:t>
      </w:r>
      <w:r>
        <w:t xml:space="preserve"> </w:t>
      </w:r>
      <w:r w:rsidR="00371E1D">
        <w:t xml:space="preserve">of </w:t>
      </w:r>
      <w:r>
        <w:t>develop</w:t>
      </w:r>
      <w:r w:rsidR="00371E1D">
        <w:t>ing</w:t>
      </w:r>
      <w:r>
        <w:t xml:space="preserve">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t>In addition</w:t>
      </w:r>
      <w:r w:rsidR="00371E1D">
        <w:t xml:space="preserve">, </w:t>
      </w:r>
      <w:r w:rsidR="00B96D4C">
        <w:t xml:space="preserve">we will </w:t>
      </w:r>
      <w:r>
        <w:t xml:space="preserve">perform </w:t>
      </w:r>
      <w:r w:rsidR="00B96D4C">
        <w:t xml:space="preserve">a budget link analysis of </w:t>
      </w:r>
      <w:r w:rsidR="007D1598">
        <w:t>our proposed modulation scheme along with two conventional</w:t>
      </w:r>
      <w:r w:rsidR="00B96D4C">
        <w:t xml:space="preserve"> </w:t>
      </w:r>
      <w:r>
        <w:t>A</w:t>
      </w:r>
      <w:r w:rsidR="00B96D4C">
        <w:t xml:space="preserve">mateur </w:t>
      </w:r>
      <w:r>
        <w:t>R</w:t>
      </w:r>
      <w:r w:rsidR="00B96D4C">
        <w:t>adio satellite</w:t>
      </w:r>
      <w:r>
        <w:t xml:space="preserve"> modulation schemes</w:t>
      </w:r>
      <w:r w:rsidR="007D1598">
        <w:t xml:space="preserve"> –</w:t>
      </w:r>
      <w:r w:rsidR="00ED2F37">
        <w:t xml:space="preserve"> AFSK and BPSK</w:t>
      </w:r>
      <w:r w:rsidR="00B96D4C">
        <w:t>.</w:t>
      </w:r>
      <w:bookmarkStart w:id="22" w:name="_Toc307865990"/>
      <w:r w:rsidR="007D1598">
        <w:t xml:space="preserve"> </w:t>
      </w:r>
      <w:r w:rsidR="00B96D4C">
        <w:t xml:space="preserve"> </w:t>
      </w:r>
      <w:r w:rsidR="00371E1D">
        <w:t>The purpose</w:t>
      </w:r>
      <w:r w:rsidR="00A156BC">
        <w:t xml:space="preserve"> of </w:t>
      </w:r>
      <w:r w:rsidR="007D1598">
        <w:t>the link analysis</w:t>
      </w:r>
      <w:r w:rsidR="00371E1D">
        <w:t xml:space="preserve"> is to compare the accessibility</w:t>
      </w:r>
      <w:r w:rsidR="00B30246">
        <w:t xml:space="preserve"> (in terms of link margin)</w:t>
      </w:r>
      <w:r w:rsidR="00ED2F37">
        <w:t xml:space="preserve"> of A</w:t>
      </w:r>
      <w:r w:rsidR="00371E1D">
        <w:t xml:space="preserve">mateur </w:t>
      </w:r>
      <w:r w:rsidR="00ED2F37">
        <w:t>R</w:t>
      </w:r>
      <w:r w:rsidR="00371E1D">
        <w:t>adio satellite telemetry links when AFSK, BPSK</w:t>
      </w:r>
      <w:r w:rsidR="007D1598">
        <w:t xml:space="preserve">, </w:t>
      </w:r>
      <w:r w:rsidR="00ED2F37">
        <w:t>and</w:t>
      </w:r>
      <w:r w:rsidR="007D1598">
        <w:t xml:space="preserve"> FEC -BPSK </w:t>
      </w:r>
      <w:r w:rsidR="00ED2F37">
        <w:t>are</w:t>
      </w:r>
      <w:r w:rsidR="00B30246">
        <w:t xml:space="preserve"> received by a “less</w:t>
      </w:r>
      <w:r w:rsidR="00C92530">
        <w:t xml:space="preserve"> capable” ground station (e.g.</w:t>
      </w:r>
      <w:r w:rsidR="00B30246">
        <w:t xml:space="preserve"> FunCube </w:t>
      </w:r>
      <w:r w:rsidR="00EA7635">
        <w:t xml:space="preserve">satellite </w:t>
      </w:r>
      <w:r w:rsidR="00B30246">
        <w:t>dongle)</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3898539"/>
      <w:r>
        <w:t>Major Design and Implementation Challenges</w:t>
      </w:r>
      <w:bookmarkEnd w:id="22"/>
      <w:bookmarkEnd w:id="23"/>
    </w:p>
    <w:p w14:paraId="2EAEC3FD" w14:textId="02093100"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must find and use an AWGN core outside of the Xilinx product line. </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2299E231" w:rsidR="00C20CFD" w:rsidRDefault="00C20CFD" w:rsidP="005B5446">
      <w:r>
        <w:lastRenderedPageBreak/>
        <w:t xml:space="preserve">The transition from floating-point arithmetic between software simulation and hardware implementation may prove to be troublesome. We understand that there is the </w:t>
      </w:r>
      <w:r>
        <w:rPr>
          <w:b/>
        </w:rPr>
        <w:t>float</w:t>
      </w:r>
      <w:r>
        <w:t xml:space="preserve"> data type available in Verilog, but we will be careful to gauge whether results differ widely between software and hardware implementations due to this use of floating-point types.  </w:t>
      </w:r>
    </w:p>
    <w:p w14:paraId="10A1FE36"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3898540"/>
      <w:bookmarkEnd w:id="24"/>
      <w:r>
        <w:t>Implications of Project Success</w:t>
      </w:r>
      <w:bookmarkEnd w:id="25"/>
      <w:r>
        <w:t xml:space="preserve"> (Brandon)</w:t>
      </w:r>
      <w:bookmarkEnd w:id="26"/>
    </w:p>
    <w:p w14:paraId="31A223C0" w14:textId="77777777" w:rsidR="008051DE" w:rsidRDefault="008051DE" w:rsidP="008051DE">
      <w:bookmarkStart w:id="27" w:name="_Ref49490297"/>
      <w:bookmarkStart w:id="28" w:name="_Ref49490597"/>
      <w:bookmarkEnd w:id="8"/>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72E3F577"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 xml:space="preserve">communicate with less capable ground </w:t>
      </w:r>
      <w:r w:rsidR="00EF4135">
        <w:lastRenderedPageBreak/>
        <w:t>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3898541"/>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59B502D" w:rsidR="008051DE" w:rsidRDefault="008051DE" w:rsidP="008051DE">
      <w:pPr>
        <w:pStyle w:val="Heading2"/>
        <w:numPr>
          <w:ilvl w:val="1"/>
          <w:numId w:val="27"/>
        </w:numPr>
        <w:textAlignment w:val="auto"/>
      </w:pPr>
      <w:bookmarkStart w:id="30" w:name="_Ref49490545"/>
      <w:bookmarkStart w:id="31" w:name="_Toc383898542"/>
      <w:r>
        <w:t>Functional Design Constraints</w:t>
      </w:r>
      <w:bookmarkEnd w:id="30"/>
      <w:r w:rsidR="00092305">
        <w:t xml:space="preserve"> (Brandon</w:t>
      </w:r>
      <w:r w:rsidR="00B81551">
        <w:t xml:space="preserve"> K</w:t>
      </w:r>
      <w:r>
        <w:t>)</w:t>
      </w:r>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lastRenderedPageBreak/>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lastRenderedPageBreak/>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Default="008051DE" w:rsidP="00FF70F4">
      <w:pPr>
        <w:pStyle w:val="Caption"/>
        <w:jc w:val="center"/>
        <w:rPr>
          <w:b w:val="0"/>
          <w:sz w:val="22"/>
          <w:szCs w:val="22"/>
        </w:rPr>
      </w:pPr>
      <w:r w:rsidRPr="006F1892">
        <w:rPr>
          <w:b w:val="0"/>
          <w:sz w:val="22"/>
          <w:szCs w:val="22"/>
        </w:rPr>
        <w:t xml:space="preserve">Table </w:t>
      </w:r>
      <w:r w:rsidRPr="006F1892">
        <w:rPr>
          <w:b w:val="0"/>
          <w:sz w:val="22"/>
          <w:szCs w:val="22"/>
        </w:rPr>
        <w:fldChar w:fldCharType="begin"/>
      </w:r>
      <w:r w:rsidRPr="006F1892">
        <w:rPr>
          <w:b w:val="0"/>
          <w:sz w:val="22"/>
          <w:szCs w:val="22"/>
        </w:rPr>
        <w:instrText xml:space="preserve"> SEQ Table \* ARABIC </w:instrText>
      </w:r>
      <w:r w:rsidRPr="006F1892">
        <w:rPr>
          <w:b w:val="0"/>
          <w:sz w:val="22"/>
          <w:szCs w:val="22"/>
        </w:rPr>
        <w:fldChar w:fldCharType="separate"/>
      </w:r>
      <w:r w:rsidR="008402AF">
        <w:rPr>
          <w:b w:val="0"/>
          <w:noProof/>
          <w:sz w:val="22"/>
          <w:szCs w:val="22"/>
        </w:rPr>
        <w:t>1</w:t>
      </w:r>
      <w:r w:rsidRPr="006F1892">
        <w:rPr>
          <w:b w:val="0"/>
          <w:sz w:val="22"/>
          <w:szCs w:val="22"/>
        </w:rPr>
        <w:fldChar w:fldCharType="end"/>
      </w:r>
      <w:r w:rsidRPr="006F1892">
        <w:rPr>
          <w:b w:val="0"/>
          <w:sz w:val="22"/>
          <w:szCs w:val="22"/>
        </w:rPr>
        <w:t>. Functional design constra</w:t>
      </w:r>
      <w:r w:rsidR="00FF70F4">
        <w:rPr>
          <w:b w:val="0"/>
          <w:sz w:val="22"/>
          <w:szCs w:val="22"/>
        </w:rPr>
        <w:t>ints for the all three systems.</w:t>
      </w:r>
    </w:p>
    <w:p w14:paraId="048EB7CB" w14:textId="77777777" w:rsidR="00FF70F4" w:rsidRPr="00FF70F4" w:rsidRDefault="00FF70F4" w:rsidP="00FF70F4"/>
    <w:p w14:paraId="4FECBC29" w14:textId="77777777" w:rsidR="008051DE" w:rsidRDefault="008051DE" w:rsidP="008051DE">
      <w:pPr>
        <w:pStyle w:val="Heading2"/>
        <w:numPr>
          <w:ilvl w:val="1"/>
          <w:numId w:val="27"/>
        </w:numPr>
        <w:textAlignment w:val="auto"/>
      </w:pPr>
      <w:bookmarkStart w:id="32" w:name="_Toc373112951"/>
      <w:bookmarkStart w:id="33" w:name="_Toc383898543"/>
      <w:bookmarkEnd w:id="28"/>
      <w:r>
        <w:t>Non-Functional Design Constraints (Brandon)</w:t>
      </w:r>
      <w:bookmarkEnd w:id="32"/>
      <w:bookmarkEnd w:id="33"/>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242805" w:rsidRDefault="008051DE" w:rsidP="008051DE">
      <w:pPr>
        <w:pStyle w:val="Caption"/>
        <w:jc w:val="center"/>
        <w:rPr>
          <w:b w:val="0"/>
          <w:sz w:val="22"/>
          <w:szCs w:val="22"/>
        </w:rPr>
      </w:pPr>
      <w:r w:rsidRPr="00242805">
        <w:rPr>
          <w:b w:val="0"/>
          <w:sz w:val="22"/>
          <w:szCs w:val="22"/>
        </w:rPr>
        <w:t xml:space="preserve">Table </w:t>
      </w:r>
      <w:r w:rsidRPr="00242805">
        <w:rPr>
          <w:b w:val="0"/>
          <w:sz w:val="22"/>
          <w:szCs w:val="22"/>
        </w:rPr>
        <w:fldChar w:fldCharType="begin"/>
      </w:r>
      <w:r w:rsidRPr="00242805">
        <w:rPr>
          <w:b w:val="0"/>
          <w:sz w:val="22"/>
          <w:szCs w:val="22"/>
        </w:rPr>
        <w:instrText xml:space="preserve"> SEQ Table \* ARABIC </w:instrText>
      </w:r>
      <w:r w:rsidRPr="00242805">
        <w:rPr>
          <w:b w:val="0"/>
          <w:sz w:val="22"/>
          <w:szCs w:val="22"/>
        </w:rPr>
        <w:fldChar w:fldCharType="separate"/>
      </w:r>
      <w:r w:rsidR="008402AF">
        <w:rPr>
          <w:b w:val="0"/>
          <w:noProof/>
          <w:sz w:val="22"/>
          <w:szCs w:val="22"/>
        </w:rPr>
        <w:t>2</w:t>
      </w:r>
      <w:r w:rsidRPr="00242805">
        <w:rPr>
          <w:b w:val="0"/>
          <w:sz w:val="22"/>
          <w:szCs w:val="22"/>
        </w:rPr>
        <w:fldChar w:fldCharType="end"/>
      </w:r>
      <w:r w:rsidRPr="00242805">
        <w:rPr>
          <w:b w:val="0"/>
          <w:sz w:val="22"/>
          <w:szCs w:val="22"/>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4" w:name="_Ref49480655"/>
      <w:bookmarkStart w:id="35" w:name="_Toc383898544"/>
      <w:r>
        <w:t>APPROACH</w:t>
      </w:r>
      <w:bookmarkEnd w:id="34"/>
      <w:bookmarkEnd w:id="35"/>
    </w:p>
    <w:p w14:paraId="1B78A4E3" w14:textId="73BD660C" w:rsidR="009534CA" w:rsidRDefault="008051DE" w:rsidP="008051DE">
      <w:pPr>
        <w:pStyle w:val="Heading2"/>
        <w:numPr>
          <w:ilvl w:val="1"/>
          <w:numId w:val="27"/>
        </w:numPr>
        <w:textAlignment w:val="auto"/>
      </w:pPr>
      <w:bookmarkStart w:id="36" w:name="_Toc383898545"/>
      <w:r>
        <w:t>Software Simulation Using Matlab/Simulink</w:t>
      </w:r>
      <w:bookmarkEnd w:id="36"/>
    </w:p>
    <w:p w14:paraId="194971BA" w14:textId="4C7E8486" w:rsidR="008051DE" w:rsidRDefault="008051DE" w:rsidP="008051DE">
      <w:r>
        <w:t xml:space="preserve">Simulink provides a graphical design </w:t>
      </w:r>
      <w:r w:rsidR="0068514C">
        <w:t>environment</w:t>
      </w:r>
      <w:r>
        <w:t xml:space="preserve"> for rapid prototyping and simulation of the various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helps organize the design modularly to be carried over to FPGA</w:t>
      </w:r>
      <w:r>
        <w:t xml:space="preserve">.  In addition,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3C7271A8" w:rsidR="00301DD2" w:rsidRDefault="00301DD2" w:rsidP="00644133">
      <w:r>
        <w:t>The remainder of the section is organized as follows: section 3.1.1 will cons</w:t>
      </w:r>
      <w:r w:rsidR="00B508C0">
        <w:t>ider transmitter-side of the forward error correction scheme. That is, the (2, 1, 7) convolutional encoder and required 2-bit serializer will be discussed. In section 3.1.2, the modulator subsystem is discussed. Then in 3.1.3, the demodulation subsystem of BPSK is discussed by examining Costas Loop carrier recovery circuit and the Early-Late gate timing and data recovery circuit. Closely related to PLL is the early-late gate synchronizer which is used for timing recovery of both modems.  Its Simulink design will also be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7" w:name="_Toc383898546"/>
      <w:r>
        <w:t>Forward Error Correction: Convolutional Encoder &amp; 2-bit Serializer</w:t>
      </w:r>
      <w:bookmarkEnd w:id="37"/>
    </w:p>
    <w:p w14:paraId="29302D26" w14:textId="4412FBE3"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w:t>
      </w:r>
      <w:r w:rsidRPr="00301DD2">
        <w:lastRenderedPageBreak/>
        <w:t xml:space="preserve">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will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77777777" w:rsidR="00301DD2" w:rsidRDefault="00301DD2" w:rsidP="00301DD2">
      <w:pPr>
        <w:pStyle w:val="Caption"/>
        <w:jc w:val="center"/>
        <w:rPr>
          <w:b w:val="0"/>
          <w:sz w:val="22"/>
        </w:rPr>
      </w:pPr>
      <w:r>
        <w:rPr>
          <w:b w:val="0"/>
          <w:sz w:val="22"/>
        </w:rPr>
        <w:t xml:space="preserve">Figure </w:t>
      </w:r>
      <w:r>
        <w:rPr>
          <w:b w:val="0"/>
          <w:sz w:val="22"/>
          <w:szCs w:val="22"/>
        </w:rPr>
        <w:t>41.</w:t>
      </w:r>
      <w:r>
        <w:rPr>
          <w:b w:val="0"/>
          <w:sz w:val="22"/>
        </w:rPr>
        <w:t xml:space="preserve"> (Courtesy of Matlab®) A convolutional encoder (1/2 code rate, constraint length 7). </w:t>
      </w:r>
    </w:p>
    <w:p w14:paraId="442C4099" w14:textId="77777777" w:rsidR="00301DD2" w:rsidRPr="00C32343" w:rsidRDefault="00301DD2" w:rsidP="00301DD2"/>
    <w:p w14:paraId="70B715E1" w14:textId="77777777" w:rsidR="00301DD2" w:rsidRDefault="00301DD2" w:rsidP="00301DD2">
      <w:pPr>
        <w:jc w:val="left"/>
      </w:pPr>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 xml:space="preserve">bits are outputted by the convolutional encoder. In Figure 41,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w:t>
      </w:r>
      <w:proofErr w:type="gramStart"/>
      <w:r>
        <w:t>shift</w:t>
      </w:r>
      <w:proofErr w:type="gramEnd"/>
      <w:r>
        <w:t xml:space="preserve">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301DD2">
      <w:pPr>
        <w:jc w:val="left"/>
      </w:pPr>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CC798A" w:rsidRDefault="00301DD2" w:rsidP="00301DD2">
      <w:pPr>
        <w:jc w:val="center"/>
        <w:rPr>
          <w:sz w:val="32"/>
          <w:vertAlign w:val="subscript"/>
        </w:rPr>
      </w:pPr>
      <w:r>
        <w:rPr>
          <w:sz w:val="32"/>
        </w:rPr>
        <w:t>In the convolutional encoder:</w:t>
      </w:r>
      <w:r>
        <w:rPr>
          <w:sz w:val="32"/>
        </w:rPr>
        <w:tab/>
      </w:r>
      <w:r w:rsidRPr="003B02D9">
        <w:rPr>
          <w:sz w:val="32"/>
        </w:rPr>
        <w:t>1101000</w:t>
      </w:r>
      <w:r>
        <w:rPr>
          <w:sz w:val="32"/>
          <w:vertAlign w:val="subscript"/>
        </w:rPr>
        <w:t>2</w:t>
      </w:r>
    </w:p>
    <w:p w14:paraId="321C17B7" w14:textId="77777777" w:rsidR="00301DD2" w:rsidRPr="00CC798A" w:rsidRDefault="00301DD2" w:rsidP="00301DD2">
      <w:pPr>
        <w:ind w:left="720" w:firstLine="720"/>
        <w:jc w:val="center"/>
        <w:rPr>
          <w:sz w:val="32"/>
        </w:rPr>
      </w:pPr>
      <w:r>
        <w:rPr>
          <w:sz w:val="32"/>
        </w:rPr>
        <w:t xml:space="preserve">   1</w:t>
      </w:r>
      <w:r w:rsidRPr="00D649AC">
        <w:rPr>
          <w:sz w:val="32"/>
          <w:vertAlign w:val="superscript"/>
        </w:rPr>
        <w:t>st</w:t>
      </w:r>
      <w:r>
        <w:rPr>
          <w:sz w:val="32"/>
        </w:rPr>
        <w:t xml:space="preserve"> output:        (1</w:t>
      </w:r>
      <w:r>
        <w:rPr>
          <w:sz w:val="32"/>
          <w:vertAlign w:val="subscript"/>
        </w:rPr>
        <w:t>2</w:t>
      </w:r>
      <w:r>
        <w:rPr>
          <w:sz w:val="32"/>
        </w:rPr>
        <w:t xml:space="preserve"> + 1</w:t>
      </w:r>
      <w:r>
        <w:rPr>
          <w:sz w:val="32"/>
          <w:vertAlign w:val="subscript"/>
        </w:rPr>
        <w:t>2</w:t>
      </w:r>
      <w:r>
        <w:rPr>
          <w:sz w:val="32"/>
        </w:rPr>
        <w:t xml:space="preserve"> + 0</w:t>
      </w:r>
      <w:r>
        <w:rPr>
          <w:sz w:val="32"/>
          <w:vertAlign w:val="subscript"/>
        </w:rPr>
        <w:t xml:space="preserve">2 </w:t>
      </w:r>
      <w:r>
        <w:rPr>
          <w:sz w:val="32"/>
        </w:rPr>
        <w:t>+ 1</w:t>
      </w:r>
      <w:r>
        <w:rPr>
          <w:sz w:val="32"/>
          <w:vertAlign w:val="subscript"/>
        </w:rPr>
        <w:t xml:space="preserve">2 </w:t>
      </w:r>
      <w:r>
        <w:rPr>
          <w:sz w:val="32"/>
        </w:rPr>
        <w:t>+ 0</w:t>
      </w:r>
      <w:r>
        <w:rPr>
          <w:sz w:val="32"/>
          <w:vertAlign w:val="subscript"/>
        </w:rPr>
        <w:t>2</w:t>
      </w:r>
      <w:r>
        <w:rPr>
          <w:sz w:val="32"/>
        </w:rPr>
        <w:t>) % 2 = 1</w:t>
      </w:r>
      <w:r>
        <w:rPr>
          <w:sz w:val="32"/>
          <w:vertAlign w:val="subscript"/>
        </w:rPr>
        <w:t>2</w:t>
      </w:r>
    </w:p>
    <w:p w14:paraId="7AC699F9" w14:textId="77777777" w:rsidR="00301DD2" w:rsidRPr="00CC798A" w:rsidRDefault="00301DD2" w:rsidP="00301DD2">
      <w:pPr>
        <w:ind w:left="1440" w:firstLine="720"/>
        <w:rPr>
          <w:sz w:val="32"/>
        </w:rPr>
      </w:pPr>
      <w:r>
        <w:rPr>
          <w:sz w:val="32"/>
        </w:rPr>
        <w:t xml:space="preserve">    2</w:t>
      </w:r>
      <w:r w:rsidRPr="00D649AC">
        <w:rPr>
          <w:sz w:val="32"/>
          <w:vertAlign w:val="superscript"/>
        </w:rPr>
        <w:t>nd</w:t>
      </w:r>
      <w:r>
        <w:rPr>
          <w:sz w:val="32"/>
        </w:rPr>
        <w:t xml:space="preserve"> output: </w:t>
      </w:r>
      <w:r>
        <w:rPr>
          <w:sz w:val="32"/>
        </w:rPr>
        <w:tab/>
        <w:t xml:space="preserve"> (1</w:t>
      </w:r>
      <w:r>
        <w:rPr>
          <w:sz w:val="32"/>
          <w:vertAlign w:val="subscript"/>
        </w:rPr>
        <w:t>2</w:t>
      </w:r>
      <w:r>
        <w:rPr>
          <w:sz w:val="32"/>
        </w:rPr>
        <w:t xml:space="preserve"> + 0</w:t>
      </w:r>
      <w:r>
        <w:rPr>
          <w:sz w:val="32"/>
          <w:vertAlign w:val="subscript"/>
        </w:rPr>
        <w:t>2</w:t>
      </w:r>
      <w:r>
        <w:rPr>
          <w:sz w:val="32"/>
        </w:rPr>
        <w:t xml:space="preserve"> + 1</w:t>
      </w:r>
      <w:r>
        <w:rPr>
          <w:sz w:val="32"/>
          <w:vertAlign w:val="subscript"/>
        </w:rPr>
        <w:t xml:space="preserve">2 </w:t>
      </w:r>
      <w:r>
        <w:rPr>
          <w:sz w:val="32"/>
        </w:rPr>
        <w:t>+ 0</w:t>
      </w:r>
      <w:r>
        <w:rPr>
          <w:sz w:val="32"/>
          <w:vertAlign w:val="subscript"/>
        </w:rPr>
        <w:t>2</w:t>
      </w:r>
      <w:r>
        <w:rPr>
          <w:sz w:val="32"/>
        </w:rPr>
        <w:t xml:space="preserve"> + 0</w:t>
      </w:r>
      <w:r>
        <w:rPr>
          <w:sz w:val="32"/>
          <w:vertAlign w:val="subscript"/>
        </w:rPr>
        <w:t>2</w:t>
      </w:r>
      <w:r>
        <w:rPr>
          <w:sz w:val="32"/>
        </w:rPr>
        <w:t>) % 2 = 0</w:t>
      </w:r>
      <w:r>
        <w:rPr>
          <w:sz w:val="32"/>
          <w:vertAlign w:val="subscript"/>
        </w:rPr>
        <w:t>2</w:t>
      </w:r>
    </w:p>
    <w:p w14:paraId="300DE523" w14:textId="77777777" w:rsidR="00301DD2" w:rsidRPr="00CC798A" w:rsidRDefault="00301DD2" w:rsidP="00301DD2">
      <w:pPr>
        <w:ind w:left="1440" w:firstLine="720"/>
        <w:rPr>
          <w:sz w:val="32"/>
          <w:vertAlign w:val="subscript"/>
        </w:rPr>
      </w:pPr>
      <w:r>
        <w:rPr>
          <w:sz w:val="32"/>
        </w:rPr>
        <w:t xml:space="preserve">  2-bit output:</w:t>
      </w:r>
      <w:r>
        <w:rPr>
          <w:sz w:val="32"/>
        </w:rPr>
        <w:tab/>
        <w:t xml:space="preserve"> 01</w:t>
      </w:r>
      <w:r>
        <w:rPr>
          <w:sz w:val="32"/>
          <w:vertAlign w:val="subscript"/>
        </w:rPr>
        <w:t>2</w:t>
      </w:r>
    </w:p>
    <w:p w14:paraId="201C36F9" w14:textId="77777777" w:rsidR="00301DD2" w:rsidRPr="00AC0E5D" w:rsidRDefault="00301DD2" w:rsidP="00301DD2">
      <w:pPr>
        <w:jc w:val="left"/>
      </w:pPr>
      <w:r>
        <w:t xml:space="preserve">The </w:t>
      </w:r>
      <w:r>
        <w:rPr>
          <w:i/>
        </w:rPr>
        <w:t xml:space="preserve">poly2trellis </w:t>
      </w:r>
      <w:r>
        <w:t xml:space="preserve">function is used by Simulink to generate the functionality of the </w:t>
      </w:r>
      <w:r>
        <w:rPr>
          <w:i/>
        </w:rPr>
        <w:t>Convolutional Encoder</w:t>
      </w:r>
      <w:r>
        <w:t xml:space="preserve">. Hence, the command </w:t>
      </w:r>
      <w:proofErr w:type="gramStart"/>
      <w:r>
        <w:rPr>
          <w:b/>
        </w:rPr>
        <w:t>poly2trellis(</w:t>
      </w:r>
      <w:proofErr w:type="gramEnd"/>
      <w:r>
        <w:rPr>
          <w:b/>
        </w:rPr>
        <w:t xml:space="preserve">7, [171 133])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the connections shown in Figure 41.</w:t>
      </w:r>
    </w:p>
    <w:p w14:paraId="7575BE54" w14:textId="77777777" w:rsidR="00301DD2" w:rsidRDefault="00301DD2" w:rsidP="00301DD2">
      <w:pPr>
        <w:jc w:val="left"/>
      </w:pPr>
      <w:r>
        <w:lastRenderedPageBreak/>
        <w:t xml:space="preserve">It is now understood that the output of the (2, 1, 7) convolutional encoder is a 2-bit value. It is required that this 2-bit value be serialized before passing on to the BPSK modulator (which implements 1-bit modulation). Hence, an </w:t>
      </w:r>
      <w:r>
        <w:rPr>
          <w:i/>
        </w:rPr>
        <w:t>Unbuffer</w:t>
      </w:r>
      <w:r>
        <w:t xml:space="preserve"> block is used at the output of the convolutional encoder for this very purpose.  </w:t>
      </w:r>
    </w:p>
    <w:p w14:paraId="72DA4830" w14:textId="0D7F1479" w:rsidR="00301DD2" w:rsidRPr="00301DD2" w:rsidRDefault="00301DD2" w:rsidP="00B508C0">
      <w:pPr>
        <w:jc w:val="center"/>
      </w:pPr>
      <w:r>
        <w:rPr>
          <w:noProof/>
        </w:rPr>
        <w:drawing>
          <wp:inline distT="0" distB="0" distL="0" distR="0" wp14:anchorId="3549EE8F" wp14:editId="7051C102">
            <wp:extent cx="4533900" cy="136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362075"/>
                    </a:xfrm>
                    <a:prstGeom prst="rect">
                      <a:avLst/>
                    </a:prstGeom>
                  </pic:spPr>
                </pic:pic>
              </a:graphicData>
            </a:graphic>
          </wp:inline>
        </w:drawing>
      </w:r>
    </w:p>
    <w:p w14:paraId="55166101" w14:textId="6E434818" w:rsidR="00CA4326" w:rsidRDefault="00CA4326" w:rsidP="00CA4326">
      <w:pPr>
        <w:pStyle w:val="Heading3"/>
        <w:tabs>
          <w:tab w:val="clear" w:pos="1530"/>
        </w:tabs>
        <w:jc w:val="left"/>
      </w:pPr>
      <w:bookmarkStart w:id="38" w:name="_Toc383898547"/>
      <w:r>
        <w:t xml:space="preserve">FEC-BPSK </w:t>
      </w:r>
      <w:r w:rsidR="00DC7211">
        <w:t>Modulator</w:t>
      </w:r>
      <w:bookmarkEnd w:id="38"/>
    </w:p>
    <w:p w14:paraId="31E89C0A" w14:textId="77777777" w:rsidR="00301DD2" w:rsidRDefault="00301DD2" w:rsidP="00301DD2">
      <w:pPr>
        <w:rPr>
          <w:szCs w:val="22"/>
        </w:rPr>
      </w:pPr>
      <w:r>
        <w:rPr>
          <w:szCs w:val="22"/>
        </w:rPr>
        <w:t>In PSK, each bit corresponds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428204DF" w14:textId="77777777" w:rsidR="00301DD2" w:rsidRDefault="00301DD2" w:rsidP="00301DD2">
      <w:pPr>
        <w:rPr>
          <w:szCs w:val="22"/>
        </w:rPr>
      </w:pPr>
      <w:proofErr w:type="gramStart"/>
      <w:r>
        <w:rPr>
          <w:szCs w:val="22"/>
        </w:rPr>
        <w:t>where</w:t>
      </w:r>
      <w:proofErr w:type="gramEnd"/>
      <w:r>
        <w:rPr>
          <w:szCs w:val="22"/>
        </w:rPr>
        <w:t xml:space="preserv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 Figure 7.</w:t>
      </w:r>
    </w:p>
    <w:p w14:paraId="1101B050" w14:textId="77777777" w:rsidR="00301DD2" w:rsidRDefault="00301DD2"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28B3F8ED">
            <wp:extent cx="3952875" cy="17642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979319" cy="1776005"/>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Pr="00F079CE" w:rsidRDefault="00301DD2" w:rsidP="00301DD2">
      <w:pPr>
        <w:ind w:left="1170" w:right="99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F245D8">
        <w:rPr>
          <w:noProof/>
          <w:sz w:val="20"/>
          <w:szCs w:val="22"/>
        </w:rPr>
        <w:t>8</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1F5270BF" w14:textId="77777777" w:rsidR="00301DD2" w:rsidRDefault="00301DD2" w:rsidP="00301DD2">
      <w:pPr>
        <w:rPr>
          <w:szCs w:val="22"/>
        </w:rPr>
      </w:pPr>
      <w:r>
        <w:rPr>
          <w:szCs w:val="22"/>
        </w:rPr>
        <w:t>Figure 8 illustrates the operation of the BPSK modulator.  When a binary ‘1’ is input to the modulator, the positive sine wave is transmitted and when a binary ‘0’ is input, the negative sine wave is transmitted.</w:t>
      </w:r>
    </w:p>
    <w:p w14:paraId="38BC069C" w14:textId="77777777" w:rsidR="00301DD2" w:rsidRDefault="00301DD2" w:rsidP="00301DD2">
      <w:pPr>
        <w:rPr>
          <w:noProof/>
        </w:rPr>
      </w:pPr>
    </w:p>
    <w:p w14:paraId="2056637E" w14:textId="77777777" w:rsidR="00301DD2" w:rsidRDefault="00301DD2" w:rsidP="00301DD2">
      <w:pPr>
        <w:jc w:val="center"/>
        <w:rPr>
          <w:szCs w:val="22"/>
        </w:rPr>
      </w:pPr>
      <w:r>
        <w:rPr>
          <w:noProof/>
          <w:szCs w:val="22"/>
        </w:rPr>
        <w:drawing>
          <wp:inline distT="0" distB="0" distL="0" distR="0" wp14:anchorId="1B61678E" wp14:editId="02CE62B2">
            <wp:extent cx="4448175" cy="9105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4615723" cy="944843"/>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7ECBE25B">
            <wp:extent cx="4381500" cy="107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4525841" cy="110915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F245D8">
        <w:rPr>
          <w:b w:val="0"/>
          <w:noProof/>
          <w:szCs w:val="22"/>
        </w:rPr>
        <w:t>9</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39" w:name="_Toc383898548"/>
      <w:r>
        <w:t>3.1.3</w:t>
      </w:r>
      <w:r>
        <w:tab/>
        <w:t>AWGN Channel</w:t>
      </w:r>
      <w:bookmarkEnd w:id="39"/>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42A0BEF3" w14:textId="7CBFBCDC" w:rsidR="00025B3A" w:rsidRPr="00CA7DED" w:rsidRDefault="00025B3A" w:rsidP="00025B3A">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L</m:t>
                  </m:r>
                </m:sub>
              </m:sSub>
            </m:den>
          </m:f>
          <m:nary>
            <m:naryPr>
              <m:limLoc m:val="undOvr"/>
              <m:ctrlPr>
                <w:rPr>
                  <w:rFonts w:ascii="Cambria Math" w:hAnsi="Cambria Math"/>
                  <w:i/>
                </w:rPr>
              </m:ctrlPr>
            </m:naryPr>
            <m:sub>
              <m:r>
                <w:rPr>
                  <w:rFonts w:ascii="Cambria Math" w:hAnsi="Cambria Math"/>
                </w:rPr>
                <m:t>(i-1)</m:t>
              </m:r>
              <m:sSub>
                <m:sSubPr>
                  <m:ctrlPr>
                    <w:rPr>
                      <w:rFonts w:ascii="Cambria Math" w:hAnsi="Cambria Math"/>
                      <w:i/>
                    </w:rPr>
                  </m:ctrlPr>
                </m:sSubPr>
                <m:e>
                  <m:r>
                    <w:rPr>
                      <w:rFonts w:ascii="Cambria Math" w:hAnsi="Cambria Math"/>
                    </w:rPr>
                    <m:t>T</m:t>
                  </m:r>
                </m:e>
                <m:sub>
                  <m:r>
                    <w:rPr>
                      <w:rFonts w:ascii="Cambria Math" w:hAnsi="Cambria Math"/>
                    </w:rPr>
                    <m:t>b</m:t>
                  </m:r>
                </m:sub>
              </m:sSub>
            </m:sub>
            <m:sup>
              <m:r>
                <w:rPr>
                  <w:rFonts w:ascii="Cambria Math" w:hAnsi="Cambria Math"/>
                </w:rPr>
                <m:t>i</m:t>
              </m:r>
              <m:sSub>
                <m:sSubPr>
                  <m:ctrlPr>
                    <w:rPr>
                      <w:rFonts w:ascii="Cambria Math" w:hAnsi="Cambria Math"/>
                      <w:i/>
                    </w:rPr>
                  </m:ctrlPr>
                </m:sSubPr>
                <m:e>
                  <m:r>
                    <w:rPr>
                      <w:rFonts w:ascii="Cambria Math" w:hAnsi="Cambria Math"/>
                    </w:rPr>
                    <m:t>T</m:t>
                  </m:r>
                </m:e>
                <m:sub>
                  <m:r>
                    <w:rPr>
                      <w:rFonts w:ascii="Cambria Math" w:hAnsi="Cambria Math"/>
                    </w:rPr>
                    <m:t>b</m:t>
                  </m:r>
                </m:sub>
              </m:sSub>
            </m:sup>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m</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+θ</m:t>
                  </m:r>
                </m:e>
              </m:d>
              <m:r>
                <w:rPr>
                  <w:rFonts w:ascii="Cambria Math" w:hAnsi="Cambria Math"/>
                </w:rPr>
                <m:t>dt=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2</m:t>
                  </m:r>
                </m:den>
              </m:f>
              <m:r>
                <w:rPr>
                  <w:rFonts w:ascii="Cambria Math" w:hAnsi="Cambria Math"/>
                </w:rPr>
                <m:t>=12.5 W           (i-1)</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e>
          </m:nary>
          <m:r>
            <w:rPr>
              <w:rFonts w:ascii="Cambria Math" w:hAnsi="Cambria Math"/>
            </w:rPr>
            <m:t>t≤i</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         j=0, 1</m:t>
          </m:r>
        </m:oMath>
      </m:oMathPara>
    </w:p>
    <w:p w14:paraId="1A11FA17" w14:textId="501FEE03" w:rsidR="00CA7DED" w:rsidRPr="00D62100" w:rsidRDefault="00CA7DED" w:rsidP="00025B3A">
      <w:proofErr w:type="gramStart"/>
      <w:r>
        <w:t>where</w:t>
      </w:r>
      <w:proofErr w:type="gramEnd"/>
      <w:r>
        <w:t xml:space="preserv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w:t>
      </w:r>
      <w:r>
        <w:rPr>
          <w:i/>
        </w:rPr>
        <w:lastRenderedPageBreak/>
        <w:t xml:space="preserve">=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23AEE6FB" w14:textId="7A267893" w:rsidR="00CA7DED" w:rsidRPr="00CA7DED" w:rsidRDefault="00CA7DED" w:rsidP="00CA7DED">
      <w:pPr>
        <w:jc w:val="center"/>
      </w:pPr>
      <w:r>
        <w:rPr>
          <w:noProof/>
        </w:rPr>
        <w:drawing>
          <wp:inline distT="0" distB="0" distL="0" distR="0" wp14:anchorId="30EC866E" wp14:editId="7CEDFA81">
            <wp:extent cx="3400425" cy="362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3629025"/>
                    </a:xfrm>
                    <a:prstGeom prst="rect">
                      <a:avLst/>
                    </a:prstGeom>
                  </pic:spPr>
                </pic:pic>
              </a:graphicData>
            </a:graphic>
          </wp:inline>
        </w:drawing>
      </w:r>
    </w:p>
    <w:p w14:paraId="4D6AD2CE" w14:textId="1CF896D0" w:rsidR="00DC7211" w:rsidRDefault="00AE3F2C" w:rsidP="00DC7211">
      <w:pPr>
        <w:pStyle w:val="Heading3"/>
        <w:numPr>
          <w:ilvl w:val="0"/>
          <w:numId w:val="0"/>
        </w:numPr>
      </w:pPr>
      <w:bookmarkStart w:id="40" w:name="_Toc383898549"/>
      <w:r>
        <w:t>3.1.4</w:t>
      </w:r>
      <w:r w:rsidR="00C22677">
        <w:t xml:space="preserve"> </w:t>
      </w:r>
      <w:r w:rsidR="00DC7211" w:rsidRPr="00DC7211">
        <w:rPr>
          <w:rFonts w:eastAsiaTheme="minorEastAsia"/>
        </w:rPr>
        <w:tab/>
      </w:r>
      <w:r w:rsidR="00DC7211" w:rsidRPr="00DC7211">
        <w:t>FEC-BPSK Dem</w:t>
      </w:r>
      <w:r w:rsidR="00DC7211">
        <w:t>odulator:  Carrier, Timing, Data Recovery &amp; Soft-decision E</w:t>
      </w:r>
      <w:r w:rsidR="00DC7211" w:rsidRPr="00DC7211">
        <w:t>ncoding</w:t>
      </w:r>
      <w:bookmarkEnd w:id="40"/>
    </w:p>
    <w:p w14:paraId="4C361692" w14:textId="77777777" w:rsidR="00301DD2" w:rsidRPr="007945D4" w:rsidRDefault="00301DD2" w:rsidP="00301DD2">
      <w:pPr>
        <w:spacing w:after="0"/>
      </w:pPr>
      <w:r>
        <w:t xml:space="preserve">Coherent demodulation of BPSK requires the receiver to be synchronized with the transmitter.  As discussed in Section 1.3, synchronization requires two circuits’ independent circuits.  The first is the Costas loop carrier recovery circuit used for suppressed carrier reconstruction and data demodulation and the second is the Early-Late used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77777777" w:rsidR="00301DD2" w:rsidRDefault="00301DD2" w:rsidP="00301DD2">
      <w:pPr>
        <w:spacing w:after="0"/>
      </w:pPr>
      <w:r>
        <w:t xml:space="preserve">The operation of the Costas Loop is explained using simple trigonometry and is illustrated in Figure 9.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77777777" w:rsidR="00301DD2" w:rsidRPr="00D6469D" w:rsidRDefault="00301DD2" w:rsidP="00301DD2">
      <w:pPr>
        <w:pStyle w:val="Caption"/>
        <w:ind w:left="450" w:right="450"/>
        <w:rPr>
          <w:b w:val="0"/>
          <w:sz w:val="18"/>
        </w:rPr>
      </w:pPr>
      <w:r w:rsidRPr="00D6469D">
        <w:rPr>
          <w:b w:val="0"/>
          <w:sz w:val="18"/>
        </w:rPr>
        <w:br/>
      </w:r>
      <w:r w:rsidRPr="00D6469D">
        <w:rPr>
          <w:b w:val="0"/>
          <w:sz w:val="18"/>
        </w:rPr>
        <w:lastRenderedPageBreak/>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F245D8">
        <w:rPr>
          <w:b w:val="0"/>
          <w:noProof/>
          <w:sz w:val="18"/>
        </w:rPr>
        <w:t>10</w:t>
      </w:r>
      <w:r w:rsidRPr="00D6469D">
        <w:rPr>
          <w:b w:val="0"/>
          <w:sz w:val="18"/>
        </w:rPr>
        <w:fldChar w:fldCharType="end"/>
      </w:r>
      <w:r w:rsidRPr="00D6469D">
        <w:rPr>
          <w:b w:val="0"/>
          <w:sz w:val="18"/>
        </w:rPr>
        <w:t xml:space="preserve">.  Time domain model of the Costas Loop carrier recovery and demodulation circuit.  </w:t>
      </w:r>
      <w:proofErr w:type="gramStart"/>
      <w:r w:rsidRPr="00D6469D">
        <w:rPr>
          <w:b w:val="0"/>
          <w:sz w:val="18"/>
        </w:rPr>
        <w:t>It’s</w:t>
      </w:r>
      <w:proofErr w:type="gramEnd"/>
      <w:r w:rsidRPr="00D6469D">
        <w:rPr>
          <w:b w:val="0"/>
          <w:sz w:val="18"/>
        </w:rPr>
        <w:t xml:space="preserve"> operation is described using trigonometric identities.</w:t>
      </w:r>
    </w:p>
    <w:p w14:paraId="79D27468" w14:textId="77777777" w:rsidR="00301DD2" w:rsidRDefault="00301DD2" w:rsidP="00301DD2">
      <w:pPr>
        <w:spacing w:after="0"/>
      </w:pPr>
    </w:p>
    <w:p w14:paraId="19C8A827" w14:textId="52579DF8"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w:t>
      </w:r>
      <w:proofErr w:type="gramStart"/>
      <w:r>
        <w:t xml:space="preserve">, </w:t>
      </w:r>
      <w:proofErr w:type="gramEnd"/>
      <m:oMath>
        <m:r>
          <w:rPr>
            <w:rFonts w:ascii="Cambria Math" w:hAnsi="Cambria Math"/>
          </w:rPr>
          <m:t>θ</m:t>
        </m:r>
      </m:oMath>
      <w:r>
        <w:t xml:space="preserve">.  This is equivalent to equation (3) </w:t>
      </w:r>
      <w:proofErr w:type="gramStart"/>
      <w:r>
        <w:t xml:space="preserve">where </w:t>
      </w:r>
      <m:oMath>
        <m:r>
          <w:rPr>
            <w:rFonts w:ascii="Cambria Math" w:hAnsi="Cambria Math"/>
          </w:rPr>
          <m:t/>
        </m:r>
        <w:proofErr w:type="gramEnd"/>
        <m:r>
          <w:rPr>
            <w:rFonts w:ascii="Cambria Math" w:hAnsi="Cambria Math"/>
          </w:rPr>
          <m:t/>
        </m:r>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E989FA0" w:rsidR="00301DD2" w:rsidRPr="00F245D8" w:rsidRDefault="00F245D8" w:rsidP="00301DD2">
      <w:pPr>
        <w:spacing w:after="0"/>
        <w:jc w:val="right"/>
        <w:rPr>
          <w:b/>
          <w:sz w:val="20"/>
        </w:rPr>
      </w:pPr>
      <m:oMath>
        <m:r>
          <m:rPr>
            <m:sty m:val="bi"/>
          </m:rPr>
          <w:rPr>
            <w:rFonts w:ascii="Cambria Math" w:hAnsi="Cambria Math"/>
            <w:sz w:val="20"/>
          </w:rPr>
          <m:t>r</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*A</m:t>
        </m:r>
        <m:func>
          <m:funcPr>
            <m:ctrlPr>
              <w:rPr>
                <w:rFonts w:ascii="Cambria Math" w:hAnsi="Cambria Math"/>
                <w:b/>
                <w:bCs/>
                <w:i/>
                <w:sz w:val="20"/>
              </w:rPr>
            </m:ctrlPr>
          </m:funcPr>
          <m:fName>
            <m:r>
              <m:rPr>
                <m:sty m:val="b"/>
              </m:rPr>
              <w:rPr>
                <w:rFonts w:ascii="Cambria Math" w:hAnsi="Cambria Math"/>
                <w:sz w:val="20"/>
              </w:rPr>
              <m:t>sin</m:t>
            </m:r>
          </m:fName>
          <m:e>
            <m:r>
              <m:rPr>
                <m:sty m:val="bi"/>
              </m:rPr>
              <w:rPr>
                <w:rFonts w:ascii="Cambria Math" w:hAnsi="Cambria Math"/>
                <w:sz w:val="20"/>
              </w:rPr>
              <m:t>(2</m:t>
            </m:r>
            <m:r>
              <m:rPr>
                <m:sty m:val="bi"/>
              </m:rPr>
              <w:rPr>
                <w:rFonts w:ascii="Cambria Math" w:hAnsi="Cambria Math"/>
                <w:sz w:val="20"/>
              </w:rPr>
              <m:t>π</m:t>
            </m:r>
            <m:sSub>
              <m:sSubPr>
                <m:ctrlPr>
                  <w:rPr>
                    <w:rFonts w:ascii="Cambria Math" w:hAnsi="Cambria Math"/>
                    <w:b/>
                    <w:bCs/>
                    <w:i/>
                    <w:sz w:val="20"/>
                  </w:rPr>
                </m:ctrlPr>
              </m:sSubPr>
              <m:e>
                <m:r>
                  <m:rPr>
                    <m:sty m:val="bi"/>
                  </m:rPr>
                  <w:rPr>
                    <w:rFonts w:ascii="Cambria Math" w:hAnsi="Cambria Math"/>
                    <w:sz w:val="20"/>
                  </w:rPr>
                  <m:t>f</m:t>
                </m:r>
              </m:e>
              <m:sub>
                <m:r>
                  <m:rPr>
                    <m:sty m:val="bi"/>
                  </m:rPr>
                  <w:rPr>
                    <w:rFonts w:ascii="Cambria Math" w:hAnsi="Cambria Math"/>
                    <w:sz w:val="20"/>
                  </w:rPr>
                  <m:t>c</m:t>
                </m:r>
              </m:sub>
            </m:sSub>
            <m:r>
              <m:rPr>
                <m:sty m:val="bi"/>
              </m:rPr>
              <w:rPr>
                <w:rFonts w:ascii="Cambria Math" w:hAnsi="Cambria Math"/>
                <w:sz w:val="20"/>
              </w:rPr>
              <m:t>t)</m:t>
            </m:r>
          </m:e>
        </m:func>
      </m:oMath>
      <w:r w:rsidR="00301DD2" w:rsidRPr="00F245D8">
        <w:rPr>
          <w:b/>
          <w:sz w:val="20"/>
        </w:rPr>
        <w:t xml:space="preserve">,                 </w:t>
      </w:r>
      <m:oMath>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∈[1,-1]</m:t>
        </m:r>
      </m:oMath>
      <w:r w:rsidR="00301DD2" w:rsidRPr="00F245D8">
        <w:rPr>
          <w:b/>
          <w:sz w:val="20"/>
        </w:rPr>
        <w:t xml:space="preserve">                                       (</w:t>
      </w:r>
      <w:r w:rsidR="00301DD2" w:rsidRPr="00F245D8">
        <w:rPr>
          <w:b/>
          <w:sz w:val="20"/>
        </w:rPr>
        <w:fldChar w:fldCharType="begin"/>
      </w:r>
      <w:r w:rsidR="00301DD2" w:rsidRPr="00F245D8">
        <w:rPr>
          <w:b/>
          <w:sz w:val="20"/>
        </w:rPr>
        <w:instrText xml:space="preserve"> SEQ Equation \* ARABIC </w:instrText>
      </w:r>
      <w:r w:rsidR="00301DD2" w:rsidRPr="00F245D8">
        <w:rPr>
          <w:b/>
          <w:sz w:val="20"/>
        </w:rPr>
        <w:fldChar w:fldCharType="separate"/>
      </w:r>
      <w:r w:rsidR="002C2739">
        <w:rPr>
          <w:b/>
          <w:noProof/>
          <w:sz w:val="20"/>
        </w:rPr>
        <w:t>4</w:t>
      </w:r>
      <w:r w:rsidR="00301DD2" w:rsidRPr="00F245D8">
        <w:rPr>
          <w:b/>
          <w:sz w:val="20"/>
        </w:rPr>
        <w:fldChar w:fldCharType="end"/>
      </w:r>
      <w:r w:rsidR="00301DD2" w:rsidRPr="00F245D8">
        <w:rPr>
          <w:b/>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5</m:t>
          </m:r>
          <m:r>
            <m:rPr>
              <m:sty m:val="bi"/>
            </m:rPr>
            <w:rPr>
              <w:rFonts w:ascii="Cambria Math" w:hAnsi="Cambria Math"/>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77777777" w:rsidR="00301DD2" w:rsidRDefault="00301DD2" w:rsidP="00301DD2">
      <w:pPr>
        <w:spacing w:after="0"/>
      </w:pPr>
      <w:r>
        <w:t>While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rPr>
                      </m:ctrlPr>
                    </m:funcPr>
                    <m:fName>
                      <m:r>
                        <m:rPr>
                          <m:sty m:val="b"/>
                        </m:rPr>
                        <w:rPr>
                          <w:rFonts w:ascii="Cambria Math" w:hAnsi="Cambria Math"/>
                        </w:rPr>
                        <m:t>sin</m:t>
                      </m:r>
                      <m:ctrlPr>
                        <w:rPr>
                          <w:rFonts w:ascii="Cambria Math" w:hAnsi="Cambria Math"/>
                          <w:i/>
                        </w:rPr>
                      </m:ctrlPr>
                    </m:fName>
                    <m:e>
                      <m:d>
                        <m:dPr>
                          <m:ctrlPr>
                            <w:rPr>
                              <w:rFonts w:ascii="Cambria Math" w:hAnsi="Cambria Math"/>
                              <w:i/>
                            </w:rPr>
                          </m:ctrlPr>
                        </m:dPr>
                        <m:e>
                          <m:r>
                            <m:rPr>
                              <m:sty m:val="bi"/>
                            </m:rPr>
                            <w:rPr>
                              <w:rFonts w:ascii="Cambria Math" w:hAnsi="Cambria Math"/>
                            </w:rPr>
                            <m:t>θ-φ</m:t>
                          </m:r>
                        </m:e>
                      </m:d>
                    </m:e>
                  </m:func>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6</m:t>
          </m:r>
          <m:r>
            <m:rPr>
              <m:sty m:val="bi"/>
            </m:rPr>
            <w:rPr>
              <w:rFonts w:ascii="Cambria Math" w:hAnsi="Cambria Math"/>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2CA665AD"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leaving only the cosine and</w:t>
      </w:r>
      <w:r w:rsidR="006A2E04">
        <w:t xml:space="preserve"> sine of the phase difference.  The gain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5E7EB48E"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cos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7</m:t>
          </m:r>
          <m:r>
            <m:rPr>
              <m:sty m:val="bi"/>
            </m:rPr>
            <w:rPr>
              <w:rFonts w:ascii="Cambria Math" w:hAnsi="Cambria Math"/>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1B2CC298"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sin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8</m:t>
          </m:r>
          <m:r>
            <m:rPr>
              <m:sty m:val="bi"/>
            </m:rPr>
            <w:rPr>
              <w:rFonts w:ascii="Cambria Math" w:hAnsi="Cambria Math"/>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The phase doubler on the right side of the Costas Loop multiplies the output of the in-phase and Quadrature LPF’s.  The resulting error signal</w:t>
      </w:r>
      <w:proofErr w:type="gramStart"/>
      <w:r>
        <w:t xml:space="preserve">, </w:t>
      </w:r>
      <w:proofErr w:type="gramEnd"/>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64AF4F67" w:rsidR="00301DD2" w:rsidRPr="006165EC" w:rsidRDefault="00301DD2" w:rsidP="00301DD2">
      <w:pPr>
        <w:pStyle w:val="Caption"/>
      </w:pPr>
      <m:oMathPara>
        <m:oMathParaPr>
          <m:jc m:val="right"/>
        </m:oMathParaPr>
        <m:oMath>
          <m:r>
            <m:rPr>
              <m:sty m:val="bi"/>
            </m:rPr>
            <w:rPr>
              <w:rFonts w:ascii="Cambria Math" w:hAnsi="Cambria Math"/>
            </w:rPr>
            <m:t>e</m:t>
          </m:r>
          <m:d>
            <m:dPr>
              <m:ctrlPr>
                <w:rPr>
                  <w:rFonts w:ascii="Cambria Math" w:hAnsi="Cambria Math"/>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m:t>
          </m:r>
          <m:func>
            <m:funcPr>
              <m:ctrlPr>
                <w:rPr>
                  <w:rFonts w:ascii="Cambria Math" w:hAnsi="Cambria Math"/>
                  <w:i/>
                </w:rPr>
              </m:ctrlPr>
            </m:funcPr>
            <m:fName>
              <m:r>
                <m:rPr>
                  <m:sty m:val="b"/>
                </m:rPr>
                <w:rPr>
                  <w:rFonts w:ascii="Cambria Math" w:hAnsi="Cambria Math"/>
                </w:rPr>
                <m:t>sin</m:t>
              </m:r>
            </m:fName>
            <m:e>
              <m:d>
                <m:dPr>
                  <m:begChr m:val="["/>
                  <m:endChr m:val="]"/>
                  <m:ctrlPr>
                    <w:rPr>
                      <w:rFonts w:ascii="Cambria Math" w:hAnsi="Cambria Math"/>
                      <w:i/>
                    </w:rPr>
                  </m:ctrlPr>
                </m:dPr>
                <m:e>
                  <m:r>
                    <m:rPr>
                      <m:sty m:val="bi"/>
                    </m:rPr>
                    <w:rPr>
                      <w:rFonts w:ascii="Cambria Math" w:hAnsi="Cambria Math"/>
                    </w:rPr>
                    <m:t>2</m:t>
                  </m:r>
                  <m:d>
                    <m:dPr>
                      <m:ctrlPr>
                        <w:rPr>
                          <w:rFonts w:ascii="Cambria Math" w:hAnsi="Cambria Math"/>
                          <w:i/>
                        </w:rPr>
                      </m:ctrlPr>
                    </m:dPr>
                    <m:e>
                      <m:r>
                        <m:rPr>
                          <m:sty m:val="bi"/>
                        </m:rPr>
                        <w:rPr>
                          <w:rFonts w:ascii="Cambria Math" w:hAnsi="Cambria Math"/>
                        </w:rPr>
                        <m:t>θ-φ</m:t>
                      </m:r>
                    </m:e>
                  </m:d>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9</m:t>
          </m:r>
          <m:r>
            <m:rPr>
              <m:sty m:val="bi"/>
            </m:rPr>
            <w:rPr>
              <w:rFonts w:ascii="Cambria Math" w:hAnsi="Cambria Math"/>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3358CE1F" w:rsidR="006165EC" w:rsidRPr="006165EC" w:rsidRDefault="006165EC" w:rsidP="006165EC">
      <w:pPr>
        <w:pStyle w:val="Caption"/>
      </w:pPr>
      <m:oMathPara>
        <m:oMathParaPr>
          <m:jc m:val="right"/>
        </m:oMathParaPr>
        <m:oMath>
          <m:r>
            <m:rPr>
              <m:sty m:val="bi"/>
            </m:rPr>
            <w:rPr>
              <w:rFonts w:ascii="Cambria Math" w:hAnsi="Cambria Math"/>
            </w:rPr>
            <w:lastRenderedPageBreak/>
            <m:t xml:space="preserve">,                    </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10</m:t>
          </m:r>
          <m:r>
            <m:rPr>
              <m:sty m:val="bi"/>
            </m:rPr>
            <w:rPr>
              <w:rFonts w:ascii="Cambria Math" w:hAnsi="Cambria Math"/>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t>
      </w:r>
      <w:proofErr w:type="gramStart"/>
      <w:r w:rsidR="00936AB0">
        <w:t xml:space="preserve">with </w:t>
      </w:r>
      <w:proofErr w:type="gramEnd"/>
      <m:oMath>
        <m:r>
          <w:rPr>
            <w:rFonts w:ascii="Cambria Math" w:hAnsi="Cambria Math"/>
          </w:rPr>
          <m:t>r(t)</m:t>
        </m:r>
      </m:oMath>
      <w:r w:rsidR="00936AB0">
        <w:t>.</w:t>
      </w:r>
    </w:p>
    <w:p w14:paraId="716AB7A1" w14:textId="77777777" w:rsidR="00301DD2" w:rsidRDefault="00301DD2" w:rsidP="00301DD2">
      <w:pPr>
        <w:spacing w:after="0"/>
      </w:pPr>
    </w:p>
    <w:p w14:paraId="26138823" w14:textId="2DB1E5CE" w:rsidR="00301DD2" w:rsidRDefault="00301DD2" w:rsidP="00301DD2">
      <w:pPr>
        <w:spacing w:after="0"/>
      </w:pPr>
      <w:r>
        <w:t xml:space="preserve">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Loop in terms of phase.  Figure 10 presents the Laplace 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77777777" w:rsidR="00301DD2" w:rsidRDefault="00301DD2" w:rsidP="00301DD2">
      <w:pPr>
        <w:pStyle w:val="Caption"/>
        <w:ind w:left="720" w:right="630"/>
        <w:rPr>
          <w:b w:val="0"/>
        </w:rPr>
      </w:pPr>
      <w:r w:rsidRPr="00064337">
        <w:rPr>
          <w:b w:val="0"/>
        </w:rPr>
        <w:t xml:space="preserve">Figure </w:t>
      </w:r>
      <w:r w:rsidRPr="00064337">
        <w:rPr>
          <w:b w:val="0"/>
          <w:szCs w:val="22"/>
        </w:rPr>
        <w:fldChar w:fldCharType="begin"/>
      </w:r>
      <w:r w:rsidRPr="00064337">
        <w:rPr>
          <w:b w:val="0"/>
          <w:szCs w:val="22"/>
        </w:rPr>
        <w:instrText xml:space="preserve"> SEQ Figure \* ARABIC </w:instrText>
      </w:r>
      <w:r w:rsidRPr="00064337">
        <w:rPr>
          <w:b w:val="0"/>
          <w:szCs w:val="22"/>
        </w:rPr>
        <w:fldChar w:fldCharType="separate"/>
      </w:r>
      <w:r w:rsidR="00F245D8">
        <w:rPr>
          <w:b w:val="0"/>
          <w:noProof/>
          <w:szCs w:val="22"/>
        </w:rPr>
        <w:t>11</w:t>
      </w:r>
      <w:r w:rsidRPr="00064337">
        <w:rPr>
          <w:b w:val="0"/>
          <w:szCs w:val="22"/>
        </w:rPr>
        <w:fldChar w:fldCharType="end"/>
      </w:r>
      <w:r w:rsidRPr="00064337">
        <w:rPr>
          <w:b w:val="0"/>
          <w:szCs w:val="22"/>
        </w:rPr>
        <w:t>.</w:t>
      </w:r>
      <w:r w:rsidRPr="00064337">
        <w:rPr>
          <w:b w:val="0"/>
        </w:rPr>
        <w:t xml:space="preserve">  Linearized </w:t>
      </w:r>
      <w:r>
        <w:rPr>
          <w:b w:val="0"/>
        </w:rPr>
        <w:t>Costas Loop</w:t>
      </w:r>
      <w:r w:rsidRPr="00064337">
        <w:rPr>
          <w:b w:val="0"/>
        </w:rPr>
        <w:t xml:space="preserve"> in the Laplace domain.  Note that the </w:t>
      </w:r>
      <m:oMath>
        <m:r>
          <m:rPr>
            <m:sty m:val="bi"/>
          </m:rPr>
          <w:rPr>
            <w:rFonts w:ascii="Cambria Math" w:hAnsi="Cambria Math"/>
          </w:rPr>
          <m:t>2</m:t>
        </m:r>
        <m:sSub>
          <m:sSubPr>
            <m:ctrlPr>
              <w:rPr>
                <w:rFonts w:ascii="Cambria Math" w:hAnsi="Cambria Math"/>
                <w:b w:val="0"/>
                <w:i/>
                <w:szCs w:val="22"/>
              </w:rPr>
            </m:ctrlPr>
          </m:sSubPr>
          <m:e>
            <m:r>
              <m:rPr>
                <m:sty m:val="bi"/>
              </m:rPr>
              <w:rPr>
                <w:rFonts w:ascii="Cambria Math" w:hAnsi="Cambria Math"/>
              </w:rPr>
              <m:t>f</m:t>
            </m:r>
          </m:e>
          <m:sub>
            <m:r>
              <m:rPr>
                <m:sty m:val="bi"/>
              </m:rPr>
              <w:rPr>
                <w:rFonts w:ascii="Cambria Math" w:hAnsi="Cambria Math"/>
              </w:rPr>
              <m:t>c</m:t>
            </m:r>
          </m:sub>
        </m:sSub>
      </m:oMath>
      <w:r w:rsidRPr="00064337">
        <w:rPr>
          <w:b w:val="0"/>
        </w:rPr>
        <w:t xml:space="preserve"> filter is omitted in the linearized Laplace model because it is assumed that the double frequency component was filtered leaving only the phase error</w:t>
      </w:r>
    </w:p>
    <w:p w14:paraId="04268C07" w14:textId="77777777" w:rsidR="00301DD2" w:rsidRDefault="00301DD2" w:rsidP="00301DD2"/>
    <w:p w14:paraId="7F94CF2A" w14:textId="76089165" w:rsidR="00BC667E" w:rsidRDefault="00301DD2" w:rsidP="00301DD2">
      <w:r>
        <w:t xml:space="preserve">The open loop gain is </w:t>
      </w:r>
      <w:r w:rsidR="00950ABE">
        <w:t>expressed</w:t>
      </w:r>
      <w:r>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w:t>
      </w:r>
      <w:r w:rsidR="006A2E04">
        <w:t>and</w:t>
      </w:r>
      <w:r>
        <w:t xml:space="preserve"> includes the </w:t>
      </w:r>
      <w:r w:rsidR="00936AB0">
        <w:t>maximum amplitude</w:t>
      </w:r>
      <w:r>
        <w:t xml:space="preserve"> of the received signal</w:t>
      </w:r>
      <w:r w:rsidR="006A2E04">
        <w:t xml:space="preserve">, the </w:t>
      </w:r>
      <w:r w:rsidR="00936AB0">
        <w:t>maximum amplitude</w:t>
      </w:r>
      <w:r w:rsidR="006A2E04">
        <w:t xml:space="preserve"> of the VCO output</w:t>
      </w:r>
      <w:r>
        <w:t xml:space="preserve"> and the gain of the arm filters.  </w:t>
      </w:r>
      <m:oMath>
        <m:r>
          <w:rPr>
            <w:rFonts w:ascii="Cambria Math" w:hAnsi="Cambria Math"/>
          </w:rPr>
          <m:t>L(s)</m:t>
        </m:r>
      </m:oMath>
      <w:r>
        <w:t xml:space="preserve"> </w:t>
      </w:r>
      <w:r w:rsidR="00936AB0">
        <w:t>Is</w:t>
      </w:r>
      <w:r>
        <w:t xml:space="preserve"> the Loop filter </w:t>
      </w:r>
      <w:r w:rsidR="006A2E04">
        <w:t xml:space="preserve">that </w:t>
      </w:r>
      <w:r>
        <w:t>adjust</w:t>
      </w:r>
      <w:r w:rsidR="006A2E04">
        <w:t>s</w:t>
      </w:r>
      <w:r>
        <w:t xml:space="preserve"> the </w:t>
      </w:r>
      <w:r w:rsidR="006A2E04">
        <w:t xml:space="preserve">phase </w:t>
      </w:r>
      <w:r>
        <w:t xml:space="preserve">error </w:t>
      </w:r>
      <w:r w:rsidR="006A2E04">
        <w:t>and determines the loops response</w:t>
      </w:r>
      <w:r w:rsidR="00936AB0">
        <w:t xml:space="preserve"> characteristics and the</w:t>
      </w:r>
      <w:r>
        <w:t xml:space="preserve"> VCO is modeled by an integrator that accumulates the phase </w:t>
      </w:r>
      <w:r w:rsidR="00936AB0">
        <w:t>with</w:t>
      </w:r>
      <w:r>
        <w:t xml:space="preserve"> </w:t>
      </w:r>
      <w:r w:rsidR="00BC667E">
        <w:t>a sensitivity gain</w:t>
      </w:r>
      <w:proofErr w:type="gramStart"/>
      <w:r w:rsidR="00BC667E">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w:t>
      </w:r>
      <w:r w:rsidR="00936AB0">
        <w:t xml:space="preserve">Note that </w:t>
      </w:r>
      <w:r w:rsidR="00BC667E">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t xml:space="preserve"> and expressed in equation (</w:t>
      </w:r>
      <w:r w:rsidR="008F5300">
        <w:t>11</w:t>
      </w:r>
      <w:r w:rsidR="00BC667E">
        <w:t>).</w:t>
      </w:r>
    </w:p>
    <w:p w14:paraId="408F3658" w14:textId="77777777" w:rsidR="008F5300" w:rsidRDefault="008F5300" w:rsidP="00301DD2"/>
    <w:p w14:paraId="35581A63" w14:textId="1F740276" w:rsidR="00BC667E" w:rsidRPr="008F5300" w:rsidRDefault="00035BBD" w:rsidP="008F5300">
      <w:pPr>
        <w:pStyle w:val="Caption"/>
      </w:pPr>
      <m:oMathPara>
        <m:oMathParaPr>
          <m:jc m:val="right"/>
        </m:oMathParaPr>
        <m:oMath>
          <m:sSub>
            <m:sSubPr>
              <m:ctrlPr>
                <w:rPr>
                  <w:rFonts w:ascii="Cambria Math" w:hAnsi="Cambria Math"/>
                  <w:bCs w:val="0"/>
                  <w:i/>
                  <w:sz w:val="22"/>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Cs w:val="0"/>
                  <w:i/>
                  <w:sz w:val="22"/>
                </w:rPr>
              </m:ctrlPr>
            </m:fPr>
            <m:num>
              <m:sSup>
                <m:sSupPr>
                  <m:ctrlPr>
                    <w:rPr>
                      <w:rFonts w:ascii="Cambria Math" w:hAnsi="Cambria Math"/>
                      <w:bCs w:val="0"/>
                      <w:i/>
                      <w:sz w:val="22"/>
                    </w:rPr>
                  </m:ctrlPr>
                </m:sSupPr>
                <m:e>
                  <m:r>
                    <m:rPr>
                      <m:sty m:val="bi"/>
                    </m:rPr>
                    <w:rPr>
                      <w:rFonts w:ascii="Cambria Math" w:hAnsi="Cambria Math"/>
                    </w:rPr>
                    <m:t>2</m:t>
                  </m:r>
                </m:e>
                <m:sup>
                  <m:sSub>
                    <m:sSubPr>
                      <m:ctrlPr>
                        <w:rPr>
                          <w:rFonts w:ascii="Cambria Math" w:hAnsi="Cambria Math"/>
                          <w:bCs w:val="0"/>
                          <w:i/>
                          <w:sz w:val="22"/>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11</m:t>
          </m:r>
          <m:r>
            <m:rPr>
              <m:sty m:val="bi"/>
            </m:rPr>
            <w:rPr>
              <w:rFonts w:ascii="Cambria Math" w:hAnsi="Cambria Math"/>
              <w:i/>
            </w:rPr>
            <w:fldChar w:fldCharType="end"/>
          </m:r>
          <m:r>
            <m:rPr>
              <m:sty m:val="bi"/>
            </m:rPr>
            <w:rPr>
              <w:rFonts w:ascii="Cambria Math" w:hAnsi="Cambria Math"/>
            </w:rPr>
            <m:t>)</m:t>
          </m:r>
        </m:oMath>
      </m:oMathPara>
    </w:p>
    <w:p w14:paraId="47E966D1" w14:textId="77777777" w:rsidR="00BC667E" w:rsidRDefault="00BC667E" w:rsidP="00301DD2"/>
    <w:p w14:paraId="55D6AA07" w14:textId="5C95C795" w:rsidR="00301DD2" w:rsidRDefault="00301DD2" w:rsidP="00301DD2">
      <w:pPr>
        <w:rPr>
          <w:szCs w:val="22"/>
        </w:rPr>
      </w:pPr>
      <w:r>
        <w:t>T</w:t>
      </w:r>
      <w:r>
        <w:rPr>
          <w:szCs w:val="22"/>
        </w:rPr>
        <w:t xml:space="preserve">he closed loop transfer function of the Costas Loop in Figure 10 is </w:t>
      </w:r>
      <w:r w:rsidR="008F5300">
        <w:rPr>
          <w:szCs w:val="22"/>
        </w:rPr>
        <w:t>then</w:t>
      </w:r>
      <w:r>
        <w:rPr>
          <w:szCs w:val="22"/>
        </w:rPr>
        <w:t xml:space="preserve"> given by,</w:t>
      </w:r>
    </w:p>
    <w:p w14:paraId="2745C54E" w14:textId="77777777" w:rsidR="00301DD2" w:rsidRPr="008158DA" w:rsidRDefault="00301DD2" w:rsidP="00301DD2"/>
    <w:p w14:paraId="3AAF175B" w14:textId="6C06E904" w:rsidR="00301DD2" w:rsidRPr="008158DA"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lastRenderedPageBreak/>
        <w:t>And the steady error transfer function is</w:t>
      </w:r>
      <w:r w:rsidR="008F5300">
        <w:rPr>
          <w:szCs w:val="22"/>
        </w:rPr>
        <w:t xml:space="preserve"> accordingly</w:t>
      </w:r>
      <w:r w:rsidR="00F245D8">
        <w:rPr>
          <w:szCs w:val="22"/>
        </w:rPr>
        <w:t>,</w:t>
      </w:r>
    </w:p>
    <w:p w14:paraId="5F4DB19E" w14:textId="35A62BB5" w:rsidR="00301DD2" w:rsidRPr="008158DA" w:rsidRDefault="00301DD2" w:rsidP="00301DD2">
      <w:pPr>
        <w:pStyle w:val="Caption"/>
        <w:rPr>
          <w:b w:val="0"/>
        </w:rPr>
      </w:pPr>
      <m:oMathPara>
        <m:oMathParaPr>
          <m:jc m:val="right"/>
        </m:oMathParaPr>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B2608A9"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E42311">
        <w:rPr>
          <w:szCs w:val="22"/>
        </w:rPr>
        <w:t>al value theorem to equation (11</w:t>
      </w:r>
      <w:r>
        <w:rPr>
          <w:szCs w:val="22"/>
        </w:rPr>
        <w:t xml:space="preserve">).  </w:t>
      </w:r>
    </w:p>
    <w:p w14:paraId="203C0C0A" w14:textId="4A17EDEA" w:rsidR="00301DD2" w:rsidRPr="008158DA" w:rsidRDefault="00301DD2"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3253DC93" w:rsidR="00301DD2" w:rsidRPr="0079146E" w:rsidRDefault="00301DD2"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77777777" w:rsidR="00301DD2" w:rsidRPr="0079146E" w:rsidRDefault="00301DD2" w:rsidP="00301DD2">
      <w:pPr>
        <w:pStyle w:val="Caption"/>
        <w:rPr>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5032438F"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proofErr w:type="gramStart"/>
      <w:r>
        <w:rPr>
          <w:szCs w:val="22"/>
        </w:rPr>
        <w:t>is the proportional</w:t>
      </w:r>
      <w:proofErr w:type="gramEnd"/>
      <w:r>
        <w:rPr>
          <w:szCs w:val="22"/>
        </w:rPr>
        <w:t xml:space="preserve">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small, the steady state error can be minimized.</w:t>
      </w:r>
      <w:r w:rsidR="0032078E">
        <w:rPr>
          <w:szCs w:val="22"/>
        </w:rPr>
        <w:t xml:space="preserve"> </w:t>
      </w:r>
    </w:p>
    <w:p w14:paraId="000E1C42" w14:textId="792E284E" w:rsidR="00301DD2" w:rsidRDefault="004748C5" w:rsidP="00301DD2">
      <w:pPr>
        <w:rPr>
          <w:szCs w:val="22"/>
        </w:rPr>
      </w:pPr>
      <w:r>
        <w:rPr>
          <w:szCs w:val="22"/>
        </w:rPr>
        <w:t>Next, the PI filter is substituted into equation (11) resulting in the in the following closed loop transfer function:</w:t>
      </w:r>
    </w:p>
    <w:p w14:paraId="385EC4A7"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204880B" w:rsidR="00301DD2" w:rsidRDefault="00E03895" w:rsidP="00301DD2">
      <w:pPr>
        <w:rPr>
          <w:szCs w:val="22"/>
        </w:rPr>
      </w:pPr>
      <w:r>
        <w:rPr>
          <w:szCs w:val="22"/>
        </w:rPr>
        <w:t>Recognizing that equation (16</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lastRenderedPageBreak/>
        <w:t>Where,</w:t>
      </w:r>
    </w:p>
    <w:p w14:paraId="5C708941" w14:textId="1CE2BF63" w:rsidR="00301DD2" w:rsidRPr="00431328" w:rsidRDefault="00035BBD" w:rsidP="002A6CCA">
      <w:pPr>
        <w:pStyle w:val="Caption"/>
      </w:pPr>
      <m:oMathPara>
        <m:oMathParaPr>
          <m:jc m:val="right"/>
        </m:oMathParaP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19</m:t>
          </m:r>
          <m:r>
            <m:rPr>
              <m:sty m:val="bi"/>
            </m:rPr>
            <w:rPr>
              <w:rFonts w:ascii="Cambria Math" w:hAnsi="Cambria Math"/>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200C81E6" w:rsidR="00301DD2" w:rsidRPr="00431328" w:rsidRDefault="00431328" w:rsidP="002A6CCA">
      <w:pPr>
        <w:pStyle w:val="Caption"/>
      </w:pPr>
      <m:oMathPara>
        <m:oMathParaPr>
          <m:jc m:val="right"/>
        </m:oMathParaPr>
        <m:oMath>
          <m:r>
            <m:rPr>
              <m:sty m:val="bi"/>
            </m:rPr>
            <w:rPr>
              <w:rFonts w:ascii="Cambria Math" w:hAnsi="Cambria Math"/>
            </w:rPr>
            <m:t>ξ=</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20</m:t>
          </m:r>
          <m:r>
            <m:rPr>
              <m:sty m:val="bi"/>
            </m:rPr>
            <w:rPr>
              <w:rFonts w:ascii="Cambria Math" w:hAnsi="Cambria Math"/>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24F181E" w:rsidR="004748C5" w:rsidRDefault="004748C5" w:rsidP="002A6CCA">
      <w:r w:rsidRPr="004748C5">
        <w:t>Lastly, the</w:t>
      </w:r>
      <w:r>
        <w:t xml:space="preserve"> time</w:t>
      </w:r>
      <w:r w:rsidR="00A975F8">
        <w:t xml:space="preserve"> to lock</w:t>
      </w:r>
      <w:r>
        <w:t xml:space="preserve"> and frequency lock range</w:t>
      </w:r>
      <w:r w:rsidR="00FE7DC0">
        <w:t xml:space="preserve"> (in Hz)</w:t>
      </w:r>
      <w:r>
        <w:t xml:space="preserve"> are expressed by equations (21) and (22) respectively.</w:t>
      </w:r>
    </w:p>
    <w:p w14:paraId="49ADD164" w14:textId="7A2D495E" w:rsidR="004748C5" w:rsidRPr="00431328" w:rsidRDefault="00035BBD" w:rsidP="00FE7DC0">
      <w:pPr>
        <w:pStyle w:val="Caption"/>
        <w:rPr>
          <w:bCs w:val="0"/>
        </w:rPr>
      </w:pPr>
      <m:oMathPara>
        <m:oMathParaPr>
          <m:jc m:val="right"/>
        </m:oMathParaPr>
        <m:oMath>
          <m:sSub>
            <m:sSubPr>
              <m:ctrlPr>
                <w:rPr>
                  <w:rFonts w:ascii="Cambria Math" w:hAnsi="Cambria Math"/>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bCs w:val="0"/>
              <w:i/>
            </w:rPr>
            <w:fldChar w:fldCharType="begin"/>
          </m:r>
          <m:r>
            <m:rPr>
              <m:sty m:val="b"/>
            </m:rPr>
            <w:rPr>
              <w:rFonts w:ascii="Cambria Math" w:hAnsi="Cambria Math"/>
            </w:rPr>
            <m:t xml:space="preserve"> SEQ Equation \* ARABIC </m:t>
          </m:r>
          <m:r>
            <m:rPr>
              <m:sty m:val="bi"/>
            </m:rPr>
            <w:rPr>
              <w:rFonts w:ascii="Cambria Math" w:hAnsi="Cambria Math"/>
              <w:bCs w:val="0"/>
              <w:i/>
            </w:rPr>
            <w:fldChar w:fldCharType="separate"/>
          </m:r>
          <m:r>
            <m:rPr>
              <m:sty m:val="b"/>
            </m:rPr>
            <w:rPr>
              <w:rFonts w:ascii="Cambria Math" w:hAnsi="Cambria Math"/>
              <w:noProof/>
            </w:rPr>
            <m:t>21</m:t>
          </m:r>
          <m:r>
            <m:rPr>
              <m:sty m:val="bi"/>
            </m:rPr>
            <w:rPr>
              <w:rFonts w:ascii="Cambria Math" w:hAnsi="Cambria Math"/>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14499B3" w:rsidR="00FE7DC0" w:rsidRPr="00431328" w:rsidRDefault="00035BBD" w:rsidP="002A6CCA">
      <w:pPr>
        <w:pStyle w:val="Caption"/>
      </w:pPr>
      <m:oMathPara>
        <m:oMathParaPr>
          <m:jc m:val="right"/>
        </m:oMathParaPr>
        <m:oMath>
          <m:sSub>
            <m:sSubPr>
              <m:ctrlPr>
                <w:rPr>
                  <w:rFonts w:ascii="Cambria Math" w:hAnsi="Cambria Math"/>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Cs w:val="0"/>
                  <w:i/>
                </w:rPr>
              </m:ctrlPr>
            </m:fPr>
            <m:num>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22</m:t>
          </m:r>
          <m:r>
            <m:rPr>
              <m:sty m:val="bi"/>
            </m:rPr>
            <w:rPr>
              <w:rFonts w:ascii="Cambria Math" w:hAnsi="Cambria Math"/>
              <w:i/>
            </w:rPr>
            <w:fldChar w:fldCharType="end"/>
          </m:r>
          <m:r>
            <m:rPr>
              <m:sty m:val="bi"/>
            </m:rPr>
            <w:rPr>
              <w:rFonts w:ascii="Cambria Math" w:hAnsi="Cambria Math"/>
            </w:rPr>
            <m:t>)</m:t>
          </m:r>
        </m:oMath>
      </m:oMathPara>
    </w:p>
    <w:p w14:paraId="4094EA67" w14:textId="77777777" w:rsidR="002A6CCA" w:rsidRDefault="002A6CCA" w:rsidP="002A6CCA"/>
    <w:p w14:paraId="68B3D0BD" w14:textId="03799FF1" w:rsidR="004144E4" w:rsidRDefault="00C5703E" w:rsidP="002A6CCA">
      <w:pPr>
        <w:rPr>
          <w:szCs w:val="22"/>
        </w:rPr>
      </w:pPr>
      <w:r w:rsidRPr="00A975F8">
        <w:rPr>
          <w:szCs w:val="22"/>
        </w:rPr>
        <w:t>In equation (20),</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p>
    <w:p w14:paraId="2BF15466" w14:textId="3DDB4761" w:rsidR="002A6CCA" w:rsidRDefault="004144E4" w:rsidP="002A6CCA">
      <w:pPr>
        <w:rPr>
          <w:szCs w:val="22"/>
        </w:rPr>
      </w:pPr>
      <w:r>
        <w:rPr>
          <w:szCs w:val="22"/>
        </w:rPr>
        <w:t>Finally, u</w:t>
      </w:r>
      <w:r w:rsidR="00A975F8">
        <w:rPr>
          <w:szCs w:val="22"/>
        </w:rPr>
        <w:t xml:space="preserve">sing equations </w:t>
      </w:r>
      <w:r w:rsidR="00205EC0">
        <w:rPr>
          <w:szCs w:val="22"/>
        </w:rPr>
        <w:t xml:space="preserve">(10), (11), and </w:t>
      </w:r>
      <w:r w:rsidR="00A975F8">
        <w:rPr>
          <w:szCs w:val="22"/>
        </w:rPr>
        <w:t>(1</w:t>
      </w:r>
      <w:r w:rsidR="00205EC0">
        <w:rPr>
          <w:szCs w:val="22"/>
        </w:rPr>
        <w:t>9)-(22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F245D8" w:rsidRPr="00F245D8">
        <w:rPr>
          <w:b w:val="0"/>
          <w:noProof/>
          <w:sz w:val="18"/>
        </w:rPr>
        <w:t>12</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lastRenderedPageBreak/>
        <w:t xml:space="preserve">The design of the Costas </w:t>
      </w:r>
      <w:r w:rsidR="00B7764A">
        <w:t>began</w:t>
      </w:r>
      <w:r>
        <w:t xml:space="preserve"> by specifying the received BPSK signal width</w:t>
      </w:r>
      <w:r w:rsidR="00DD6598">
        <w:t>, VCO output signal width, 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filter gain</w:t>
      </w:r>
      <w:proofErr w:type="gramStart"/>
      <w:r w:rsidR="0044220C">
        <w:t xml:space="preserve">, </w:t>
      </w:r>
      <w:proofErr w:type="gramEnd"/>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6AC1F451" w14:textId="60FA385E" w:rsidR="00596EC2" w:rsidRDefault="00DD6598" w:rsidP="006A2227">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2EDE1341" w14:textId="1363677C" w:rsidR="004C6815" w:rsidRPr="00596EC2" w:rsidRDefault="00596EC2" w:rsidP="00596EC2">
      <w:pPr>
        <w:jc w:val="center"/>
        <w:rPr>
          <w:b/>
          <w:sz w:val="20"/>
        </w:rPr>
      </w:pPr>
      <w:r w:rsidRPr="00596EC2">
        <w:rPr>
          <w:b/>
          <w:sz w:val="20"/>
        </w:rPr>
        <w:t xml:space="preserve">Table </w:t>
      </w:r>
      <w:r w:rsidRPr="00596EC2">
        <w:rPr>
          <w:b/>
          <w:sz w:val="20"/>
        </w:rPr>
        <w:fldChar w:fldCharType="begin"/>
      </w:r>
      <w:r w:rsidRPr="00596EC2">
        <w:rPr>
          <w:b/>
          <w:sz w:val="20"/>
        </w:rPr>
        <w:instrText xml:space="preserve"> SEQ Table \* ARABIC </w:instrText>
      </w:r>
      <w:r w:rsidRPr="00596EC2">
        <w:rPr>
          <w:b/>
          <w:sz w:val="20"/>
        </w:rPr>
        <w:fldChar w:fldCharType="separate"/>
      </w:r>
      <w:r w:rsidRPr="00596EC2">
        <w:rPr>
          <w:b/>
          <w:noProof/>
          <w:sz w:val="20"/>
        </w:rPr>
        <w:t>3</w:t>
      </w:r>
      <w:r w:rsidRPr="00596EC2">
        <w:rPr>
          <w:b/>
          <w:noProof/>
          <w:sz w:val="20"/>
        </w:rPr>
        <w:fldChar w:fldCharType="end"/>
      </w:r>
      <w:r w:rsidRPr="00596EC2">
        <w:rPr>
          <w:b/>
          <w:sz w:val="20"/>
        </w:rPr>
        <w:t xml:space="preserve">.  </w:t>
      </w:r>
      <w:r>
        <w:rPr>
          <w:b/>
          <w:sz w:val="20"/>
        </w:rPr>
        <w:t xml:space="preserve">Initial </w:t>
      </w:r>
      <w:r w:rsidRPr="00596EC2">
        <w:rPr>
          <w:b/>
          <w:sz w:val="20"/>
        </w:rPr>
        <w:t>Specifications for the design of the Costas Loop carrier recovery circuit.</w:t>
      </w:r>
    </w:p>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77777777" w:rsidR="008402AF" w:rsidRPr="00E57B68" w:rsidRDefault="008402AF" w:rsidP="006A2227"/>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41D96FBA"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1298C">
        <w:rPr>
          <w:szCs w:val="22"/>
        </w:rPr>
        <w:t>13</w:t>
      </w:r>
      <w:r w:rsidR="001916D1">
        <w:rPr>
          <w:szCs w:val="22"/>
        </w:rPr>
        <w:t>) displays the magnitude and phase</w:t>
      </w:r>
      <w:r w:rsidR="00D1298C">
        <w:rPr>
          <w:szCs w:val="22"/>
        </w:rPr>
        <w:t xml:space="preserve"> response of </w:t>
      </w:r>
      <w:proofErr w:type="gramStart"/>
      <w:r w:rsidR="00D1298C">
        <w:rPr>
          <w:szCs w:val="22"/>
        </w:rPr>
        <w:t>the I</w:t>
      </w:r>
      <w:proofErr w:type="gramEnd"/>
      <w:r w:rsidR="00D1298C">
        <w:rPr>
          <w:szCs w:val="22"/>
        </w:rPr>
        <w:t xml:space="preserve">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F245D8" w:rsidRPr="00F245D8">
        <w:rPr>
          <w:b w:val="0"/>
          <w:noProof/>
        </w:rPr>
        <w:t>13</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3FB65D72" w:rsidR="00D1298C" w:rsidRPr="00D1298C" w:rsidRDefault="0035395E" w:rsidP="00D1298C">
      <w:r>
        <w:t xml:space="preserve">Next, the required output register size is computed.  In Figure 12, ‘m0’ and ‘m1’ are 8x8 bit signed multipliers with a signed 16 bit product.  </w:t>
      </w:r>
      <w:r w:rsidR="00D64CF1">
        <w:t>It follows then that</w:t>
      </w:r>
      <w:r w:rsidR="00B30AE8">
        <w:t xml:space="preserve"> the </w:t>
      </w:r>
      <w:r w:rsidR="004D515B">
        <w:t xml:space="preserve">filter </w:t>
      </w:r>
      <w:r w:rsidR="00B30AE8">
        <w:t>input</w:t>
      </w:r>
      <w:r w:rsidR="004D515B">
        <w:t>s</w:t>
      </w:r>
      <w:r w:rsidR="00B30AE8">
        <w:t xml:space="preserve"> </w:t>
      </w:r>
      <w:r w:rsidR="004D515B">
        <w:t>are</w:t>
      </w:r>
      <w:r w:rsidR="00B30AE8">
        <w:t xml:space="preserve"> </w:t>
      </w:r>
      <w:r w:rsidR="00D64CF1">
        <w:t xml:space="preserve">also </w:t>
      </w:r>
      <w:r w:rsidR="00B30AE8">
        <w:t>signed 16 bit register</w:t>
      </w:r>
      <w:r w:rsidR="004D515B">
        <w:t>s</w:t>
      </w:r>
      <w:r w:rsidR="00B30AE8">
        <w:t xml:space="preserve"> with maximum value</w:t>
      </w:r>
      <w:r w:rsidR="004D515B">
        <w:t>s</w:t>
      </w:r>
      <w:r w:rsidR="00B30AE8">
        <w:t xml:space="preserve"> </w:t>
      </w:r>
      <w:r w:rsidR="00205EC0">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t>.</w:t>
      </w:r>
      <w:r w:rsidR="00B30AE8">
        <w:t xml:space="preserve"> </w:t>
      </w:r>
      <w:r w:rsidR="00D64CF1">
        <w:t xml:space="preserve"> T</w:t>
      </w:r>
      <w:r w:rsidR="00B30AE8">
        <w:t xml:space="preserve">he required output register size </w:t>
      </w:r>
      <w:r w:rsidR="009F718A">
        <w:t>is then</w:t>
      </w:r>
      <w:r w:rsidR="00B30AE8">
        <w:t xml:space="preserve"> computed </w:t>
      </w:r>
      <w:r w:rsidR="009F718A">
        <w:t>as</w:t>
      </w:r>
      <w:r w:rsidR="00B30AE8">
        <w:t xml:space="preserve"> the summation of integer coefficients, multiplied by the maximum input value</w:t>
      </w:r>
      <w:r w:rsidR="00205EC0">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t>)</w:t>
      </w:r>
      <w:r w:rsidR="00B30AE8">
        <w:t xml:space="preserve">.  </w:t>
      </w:r>
      <w:r w:rsidR="004D515B">
        <w:t>Using the integer coefficie</w:t>
      </w:r>
      <w:r w:rsidR="0054492C">
        <w:t xml:space="preserve">nts </w:t>
      </w:r>
      <w:r w:rsidR="00205EC0">
        <w:t xml:space="preserve">from </w:t>
      </w:r>
      <w:r w:rsidR="00D64CF1">
        <w:t>the above</w:t>
      </w:r>
      <w:r w:rsidR="0054492C">
        <w:t xml:space="preserve"> design requires an </w:t>
      </w:r>
      <w:r w:rsidR="004D515B">
        <w:t xml:space="preserve">output register size of </w:t>
      </w:r>
      <w:r w:rsidR="009F718A">
        <w:t>3</w:t>
      </w:r>
      <w:r w:rsidR="00FB5F0A">
        <w:t>2</w:t>
      </w:r>
      <w:r w:rsidR="004D515B">
        <w:t xml:space="preserve"> bits.  </w:t>
      </w:r>
      <w:r w:rsidR="009F718A">
        <w:t xml:space="preserve">However, referring </w:t>
      </w:r>
      <w:r w:rsidR="00205EC0">
        <w:t xml:space="preserve">back </w:t>
      </w:r>
      <w:r w:rsidR="009F718A">
        <w:t>to</w:t>
      </w:r>
      <w:r w:rsidR="00205EC0">
        <w:t xml:space="preserve"> the Costas Loop in</w:t>
      </w:r>
      <w:r w:rsidR="009F718A">
        <w:t xml:space="preserve"> Figure 12, this require</w:t>
      </w:r>
      <w:r w:rsidR="00D64CF1">
        <w:t>s</w:t>
      </w:r>
      <w:r w:rsidR="009F718A">
        <w:t xml:space="preserve"> a 31x31 bit multiplier for </w:t>
      </w:r>
      <w:r w:rsidR="0054492C">
        <w:t>‘PD’</w:t>
      </w:r>
      <w:r w:rsidR="009F718A">
        <w:t xml:space="preserve"> while the DSP48 in the Spartan 6 </w:t>
      </w:r>
      <w:r w:rsidR="0054492C">
        <w:t xml:space="preserve">only </w:t>
      </w:r>
      <w:r w:rsidR="009F718A">
        <w:t xml:space="preserve">supports 18x18 bit multipliers (DSP48 Datasheet).  </w:t>
      </w:r>
      <w:r w:rsidR="00D64CF1">
        <w:t>The problem is</w:t>
      </w:r>
      <w:r w:rsidR="009F718A">
        <w:t xml:space="preserve"> mitigate</w:t>
      </w:r>
      <w:r w:rsidR="00D64CF1">
        <w:t>d</w:t>
      </w:r>
      <w:r w:rsidR="009F718A">
        <w:t xml:space="preserve"> by truncating the </w:t>
      </w:r>
      <w:r w:rsidR="00C22F2B">
        <w:t xml:space="preserve">16 </w:t>
      </w:r>
      <w:r w:rsidR="0054492C">
        <w:t xml:space="preserve">LSBs of the filter output.  In </w:t>
      </w:r>
      <w:r w:rsidR="00C57B6D">
        <w:t>the</w:t>
      </w:r>
      <w:r w:rsidR="0054492C">
        <w:t xml:space="preserve"> Simulink model</w:t>
      </w:r>
      <w:r w:rsidR="00C57B6D">
        <w:t xml:space="preserve"> in Figure 12</w:t>
      </w:r>
      <w:r w:rsidR="0054492C">
        <w:t xml:space="preserve">, this </w:t>
      </w:r>
      <w:r w:rsidR="00C57B6D">
        <w:t xml:space="preserve">truncation is </w:t>
      </w:r>
      <w:r w:rsidR="0054492C">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which is equivalent to an arithmetic right shift by 16 bits</w:t>
      </w:r>
      <w:r w:rsidR="0054492C">
        <w:t xml:space="preserve">.  This is </w:t>
      </w:r>
      <w:r w:rsidR="00C57B6D">
        <w:t xml:space="preserve">also </w:t>
      </w:r>
      <w:r w:rsidR="0054492C">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in our mathematical model.</w:t>
      </w:r>
      <w:r w:rsidR="00E65045">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Pr>
          <w:szCs w:val="22"/>
        </w:rPr>
        <w:t xml:space="preserve"> was computed from equation (10) and found to </w:t>
      </w:r>
      <w:proofErr w:type="gramStart"/>
      <w:r w:rsidR="00E65045">
        <w:rPr>
          <w:szCs w:val="22"/>
        </w:rPr>
        <w:t xml:space="preserve">be </w:t>
      </w:r>
      <w:proofErr w:type="gramEnd"/>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Pr>
          <w:szCs w:val="22"/>
        </w:rPr>
        <w:t>.</w:t>
      </w:r>
    </w:p>
    <w:p w14:paraId="3B819CDC" w14:textId="43E4B79A"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  </w:t>
      </w:r>
    </w:p>
    <w:p w14:paraId="07B5CB3B" w14:textId="1C922A4A" w:rsidR="00F245D8" w:rsidRPr="00F245D8" w:rsidRDefault="00F245D8" w:rsidP="00F245D8">
      <w:pPr>
        <w:jc w:val="center"/>
        <w:rPr>
          <w:b/>
          <w:sz w:val="20"/>
          <w:szCs w:val="22"/>
        </w:rPr>
      </w:pPr>
      <w:r w:rsidRPr="00F245D8">
        <w:rPr>
          <w:b/>
          <w:sz w:val="20"/>
        </w:rPr>
        <w:t xml:space="preserve">Table </w:t>
      </w:r>
      <w:r w:rsidRPr="00F245D8">
        <w:rPr>
          <w:b/>
          <w:sz w:val="20"/>
        </w:rPr>
        <w:fldChar w:fldCharType="begin"/>
      </w:r>
      <w:r w:rsidRPr="00F245D8">
        <w:rPr>
          <w:b/>
          <w:sz w:val="20"/>
        </w:rPr>
        <w:instrText xml:space="preserve"> SEQ Table \* ARABIC </w:instrText>
      </w:r>
      <w:r w:rsidRPr="00F245D8">
        <w:rPr>
          <w:b/>
          <w:sz w:val="20"/>
        </w:rPr>
        <w:fldChar w:fldCharType="separate"/>
      </w:r>
      <w:r w:rsidRPr="00F245D8">
        <w:rPr>
          <w:b/>
          <w:noProof/>
          <w:sz w:val="20"/>
        </w:rPr>
        <w:t>4</w:t>
      </w:r>
      <w:r w:rsidRPr="00F245D8">
        <w:rPr>
          <w:b/>
          <w:noProof/>
          <w:sz w:val="20"/>
        </w:rPr>
        <w:fldChar w:fldCharType="end"/>
      </w:r>
      <w:r w:rsidRPr="00F245D8">
        <w:rPr>
          <w:b/>
          <w:sz w:val="20"/>
        </w:rPr>
        <w:t xml:space="preserve">:  </w:t>
      </w:r>
      <w:r>
        <w:rPr>
          <w:b/>
          <w:sz w:val="20"/>
        </w:rPr>
        <w:t>Gains required</w:t>
      </w:r>
      <w:r w:rsidRPr="00F245D8">
        <w:rPr>
          <w:b/>
          <w:sz w:val="20"/>
        </w:rPr>
        <w:t xml:space="preserve"> to meet the </w:t>
      </w:r>
      <w:r>
        <w:rPr>
          <w:b/>
          <w:sz w:val="20"/>
        </w:rPr>
        <w:t xml:space="preserve">desired </w:t>
      </w:r>
      <w:r w:rsidRPr="00F245D8">
        <w:rPr>
          <w:b/>
          <w:sz w:val="20"/>
        </w:rPr>
        <w:t>Lock time and Lock Range</w:t>
      </w: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77777777" w:rsidR="00721D6D" w:rsidRDefault="00721D6D" w:rsidP="00301DD2">
      <w:pPr>
        <w:jc w:val="center"/>
        <w:rPr>
          <w:szCs w:val="22"/>
        </w:rPr>
      </w:pPr>
    </w:p>
    <w:p w14:paraId="1F199502" w14:textId="3F1C5567"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implementation of PI filter in Verilog can be done using only adders and shift registers instead multipliers.  Figures 14 and 15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14</w:t>
      </w:r>
      <w:r w:rsidRPr="00F245D8">
        <w:rPr>
          <w:b w:val="0"/>
        </w:rPr>
        <w:fldChar w:fldCharType="end"/>
      </w:r>
      <w:r w:rsidRPr="00F245D8">
        <w:rPr>
          <w:b w:val="0"/>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15</w:t>
      </w:r>
      <w:r w:rsidRPr="00F245D8">
        <w:rPr>
          <w:b w:val="0"/>
        </w:rPr>
        <w:fldChar w:fldCharType="end"/>
      </w:r>
      <w:r w:rsidRPr="00F245D8">
        <w:rPr>
          <w:b w:val="0"/>
        </w:rPr>
        <w:t xml:space="preserve">  (Top) Costas Loop phase error and (Bottom) VCO output overlaid on the 4800 Hz TX carrier.  Phase offset is</w:t>
      </w:r>
      <m:oMath>
        <m:r>
          <m:rPr>
            <m:sty m:val="bi"/>
          </m:rPr>
          <w:rPr>
            <w:rFonts w:ascii="Cambria Math" w:hAnsi="Cambria Math"/>
          </w:rPr>
          <m:t xml:space="preserve"> π/3</m:t>
        </m:r>
      </m:oMath>
      <w:r w:rsidRPr="00F245D8">
        <w:rPr>
          <w:b w:val="0"/>
        </w:rPr>
        <w:t xml:space="preserve"> and VCO center frequency is 5 kHz. </w:t>
      </w:r>
    </w:p>
    <w:p w14:paraId="534870E1" w14:textId="77777777" w:rsidR="00F245D8" w:rsidRDefault="00F245D8" w:rsidP="00F245D8"/>
    <w:p w14:paraId="40EAC253" w14:textId="77777777" w:rsidR="00F245D8" w:rsidRDefault="00F245D8" w:rsidP="00F245D8">
      <w:r>
        <w:t>The results in Figures 14 and 15 illustrates that the Costas loop meets the proposed design requirements.  The loops lock time for both phase and frequency steps are less than 3 ms and is capable of tracking 200 Hz frequency steps.  In addition, as predicted previously, Figure 15 (A) shows a small but negligible steady error.  This is corroborated in Figure 16 which displays the demodulated signals for each simulation.</w:t>
      </w:r>
    </w:p>
    <w:p w14:paraId="3B857BCB" w14:textId="77777777" w:rsidR="00F245D8" w:rsidRDefault="00F245D8" w:rsidP="00F245D8"/>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F245D8" w:rsidRDefault="00F245D8" w:rsidP="00F245D8">
      <w:pPr>
        <w:pStyle w:val="Caption"/>
        <w:ind w:left="540" w:right="54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16</w:t>
      </w:r>
      <w:r w:rsidRPr="00F245D8">
        <w:rPr>
          <w:b w:val="0"/>
        </w:rPr>
        <w:fldChar w:fldCharType="end"/>
      </w:r>
      <w:r w:rsidRPr="00F245D8">
        <w:rPr>
          <w:b w:val="0"/>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77777777" w:rsidR="003357F4" w:rsidRDefault="003357F4" w:rsidP="003357F4">
      <w:r>
        <w:t>The synchronization between the transmitter and the receiver is done using the Early-Late Gate Timing Recovery circuit, among the several other circuitry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the Early Late Gate depends on its loop filter component in circuitry. This component is used to minimize the settling time of the circuit to synchronize the received signal. Therefore, based on those facts, it was found beneficial to implement a PID controller for achieving an appropriate settling time. Figure 6, would then consist of a PID controller for its loop filter, while the remaining components will remain the same. </w:t>
      </w:r>
    </w:p>
    <w:p w14:paraId="0539D40C" w14:textId="77777777" w:rsidR="003357F4" w:rsidRDefault="003357F4" w:rsidP="003357F4">
      <w:r>
        <w:t xml:space="preserve">On purpose of obtaining a zero error rate from the Early Late Gate, the early and late clocks must operate within a certain region which will allow the integrators to integrate an equal amount of energy from the two branches. This region is commonly referred to as the </w:t>
      </w:r>
      <w:r>
        <w:rPr>
          <w:i/>
        </w:rPr>
        <w:t xml:space="preserve">correct receiver timing </w:t>
      </w:r>
      <w:r>
        <w:t xml:space="preserve">while the </w:t>
      </w:r>
      <w:r>
        <w:rPr>
          <w:i/>
        </w:rPr>
        <w:t>early/ late</w:t>
      </w:r>
      <w:r>
        <w:t xml:space="preserve"> </w:t>
      </w:r>
      <w:r>
        <w:rPr>
          <w:i/>
        </w:rPr>
        <w:t>receiver timing</w:t>
      </w:r>
      <w:r>
        <w:t xml:space="preserve"> are known to detriment the error between the early and late gates. Figure 15 illustrates the desired condition for the three samples to operate in, note that the area integrated by the integrators will be identical. Before it locks itself into the </w:t>
      </w:r>
      <w:r w:rsidRPr="00FA7F62">
        <w:rPr>
          <w:i/>
        </w:rPr>
        <w:t>correct timing</w:t>
      </w:r>
      <w:r>
        <w:t xml:space="preserve"> the circuit first adjusts its clock using the PID controller. The controller, makes use of the Proportional and Integral gains to drive the output clock from the error signals. The gains PI controller can be found in table 3.</w:t>
      </w:r>
    </w:p>
    <w:p w14:paraId="168870F5" w14:textId="77777777" w:rsidR="003357F4" w:rsidRDefault="003357F4" w:rsidP="003357F4">
      <w:pPr>
        <w:jc w:val="center"/>
      </w:pPr>
      <w:r w:rsidRPr="00037F40">
        <w:rPr>
          <w:noProof/>
        </w:rPr>
        <w:lastRenderedPageBreak/>
        <w:drawing>
          <wp:inline distT="0" distB="0" distL="0" distR="0" wp14:anchorId="155B9EA9" wp14:editId="76E270B0">
            <wp:extent cx="4819128" cy="3552825"/>
            <wp:effectExtent l="0" t="0" r="635" b="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213" cy="3554362"/>
                    </a:xfrm>
                    <a:prstGeom prst="rect">
                      <a:avLst/>
                    </a:prstGeom>
                    <a:noFill/>
                    <a:ln>
                      <a:noFill/>
                    </a:ln>
                  </pic:spPr>
                </pic:pic>
              </a:graphicData>
            </a:graphic>
          </wp:inline>
        </w:drawing>
      </w:r>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lastRenderedPageBreak/>
        <w:t xml:space="preserve">Figure # depicts the Early-Late Gate’s implementation in Matlab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lastRenderedPageBreak/>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3461"/>
        <w:gridCol w:w="3461"/>
      </w:tblGrid>
      <w:tr w:rsidR="00B508C0" w14:paraId="219099C1" w14:textId="77777777" w:rsidTr="004B4811">
        <w:trPr>
          <w:trHeight w:val="266"/>
          <w:jc w:val="center"/>
        </w:trPr>
        <w:tc>
          <w:tcPr>
            <w:tcW w:w="3461" w:type="dxa"/>
          </w:tcPr>
          <w:p w14:paraId="6B38AC56" w14:textId="77777777" w:rsidR="00B508C0" w:rsidRPr="00974B4B" w:rsidRDefault="00B508C0" w:rsidP="00AA2CA3">
            <w:pPr>
              <w:jc w:val="center"/>
              <w:rPr>
                <w:b/>
              </w:rPr>
            </w:pPr>
            <w:r>
              <w:rPr>
                <w:b/>
              </w:rPr>
              <w:t>Input Value</w:t>
            </w:r>
          </w:p>
        </w:tc>
        <w:tc>
          <w:tcPr>
            <w:tcW w:w="3461" w:type="dxa"/>
          </w:tcPr>
          <w:p w14:paraId="783843DE" w14:textId="77777777" w:rsidR="00B508C0" w:rsidRPr="00974B4B" w:rsidRDefault="00B508C0" w:rsidP="00AA2CA3">
            <w:pPr>
              <w:jc w:val="center"/>
              <w:rPr>
                <w:b/>
              </w:rPr>
            </w:pPr>
            <w:r>
              <w:rPr>
                <w:b/>
              </w:rPr>
              <w:t>Confidence</w:t>
            </w:r>
          </w:p>
        </w:tc>
      </w:tr>
      <w:tr w:rsidR="00B508C0" w14:paraId="365E3B12" w14:textId="77777777" w:rsidTr="004B4811">
        <w:trPr>
          <w:trHeight w:val="258"/>
          <w:jc w:val="center"/>
        </w:trPr>
        <w:tc>
          <w:tcPr>
            <w:tcW w:w="3461" w:type="dxa"/>
            <w:vAlign w:val="center"/>
          </w:tcPr>
          <w:p w14:paraId="43674F90" w14:textId="77777777" w:rsidR="00B508C0" w:rsidRDefault="00B508C0" w:rsidP="00AA2CA3">
            <w:pPr>
              <w:jc w:val="center"/>
            </w:pPr>
            <w:r>
              <w:t>0</w:t>
            </w:r>
          </w:p>
        </w:tc>
        <w:tc>
          <w:tcPr>
            <w:tcW w:w="3461" w:type="dxa"/>
            <w:vAlign w:val="center"/>
          </w:tcPr>
          <w:p w14:paraId="6D6427F8" w14:textId="77777777" w:rsidR="00B508C0" w:rsidRDefault="00B508C0" w:rsidP="00AA2CA3">
            <w:pPr>
              <w:jc w:val="center"/>
            </w:pPr>
            <w:r>
              <w:t>Most confident zero</w:t>
            </w:r>
          </w:p>
        </w:tc>
      </w:tr>
      <w:tr w:rsidR="00B508C0" w14:paraId="623D0901" w14:textId="77777777" w:rsidTr="004B4811">
        <w:trPr>
          <w:trHeight w:val="266"/>
          <w:jc w:val="center"/>
        </w:trPr>
        <w:tc>
          <w:tcPr>
            <w:tcW w:w="3461" w:type="dxa"/>
            <w:vAlign w:val="center"/>
          </w:tcPr>
          <w:p w14:paraId="580D039E" w14:textId="77777777" w:rsidR="00B508C0" w:rsidRDefault="00B508C0" w:rsidP="00AA2CA3">
            <w:pPr>
              <w:jc w:val="center"/>
            </w:pPr>
            <w:r>
              <w:t>1</w:t>
            </w:r>
          </w:p>
        </w:tc>
        <w:tc>
          <w:tcPr>
            <w:tcW w:w="3461" w:type="dxa"/>
            <w:vAlign w:val="center"/>
          </w:tcPr>
          <w:p w14:paraId="0650BBB0" w14:textId="77777777" w:rsidR="00B508C0" w:rsidRDefault="00B508C0" w:rsidP="00AA2CA3">
            <w:pPr>
              <w:jc w:val="center"/>
            </w:pPr>
            <w:r>
              <w:t>Second most confident zero</w:t>
            </w:r>
          </w:p>
        </w:tc>
      </w:tr>
      <w:tr w:rsidR="00B508C0" w14:paraId="02DAA985" w14:textId="77777777" w:rsidTr="004B4811">
        <w:trPr>
          <w:trHeight w:val="258"/>
          <w:jc w:val="center"/>
        </w:trPr>
        <w:tc>
          <w:tcPr>
            <w:tcW w:w="3461" w:type="dxa"/>
            <w:vAlign w:val="center"/>
          </w:tcPr>
          <w:p w14:paraId="5A8F62CC" w14:textId="77777777" w:rsidR="00B508C0" w:rsidRDefault="00B508C0" w:rsidP="00AA2CA3">
            <w:pPr>
              <w:jc w:val="center"/>
            </w:pPr>
            <w:r>
              <w:t>2</w:t>
            </w:r>
          </w:p>
        </w:tc>
        <w:tc>
          <w:tcPr>
            <w:tcW w:w="3461" w:type="dxa"/>
            <w:vAlign w:val="center"/>
          </w:tcPr>
          <w:p w14:paraId="49CE1A7A" w14:textId="77777777" w:rsidR="00B508C0" w:rsidRDefault="00B508C0" w:rsidP="00AA2CA3">
            <w:pPr>
              <w:jc w:val="center"/>
            </w:pPr>
            <w:r>
              <w:t>Second least confident zero</w:t>
            </w:r>
          </w:p>
        </w:tc>
      </w:tr>
      <w:tr w:rsidR="00B508C0" w14:paraId="5DF28931" w14:textId="77777777" w:rsidTr="004B4811">
        <w:trPr>
          <w:trHeight w:val="266"/>
          <w:jc w:val="center"/>
        </w:trPr>
        <w:tc>
          <w:tcPr>
            <w:tcW w:w="3461" w:type="dxa"/>
            <w:vAlign w:val="center"/>
          </w:tcPr>
          <w:p w14:paraId="19A5F5B6" w14:textId="77777777" w:rsidR="00B508C0" w:rsidRDefault="00B508C0" w:rsidP="00AA2CA3">
            <w:pPr>
              <w:jc w:val="center"/>
            </w:pPr>
            <w:r>
              <w:t>3</w:t>
            </w:r>
          </w:p>
        </w:tc>
        <w:tc>
          <w:tcPr>
            <w:tcW w:w="3461" w:type="dxa"/>
            <w:vAlign w:val="center"/>
          </w:tcPr>
          <w:p w14:paraId="0ED008E9" w14:textId="77777777" w:rsidR="00B508C0" w:rsidRDefault="00B508C0" w:rsidP="00AA2CA3">
            <w:pPr>
              <w:jc w:val="center"/>
            </w:pPr>
            <w:r>
              <w:t>Least confident zero</w:t>
            </w:r>
          </w:p>
        </w:tc>
      </w:tr>
      <w:tr w:rsidR="00B508C0" w14:paraId="2B77EA85" w14:textId="77777777" w:rsidTr="004B4811">
        <w:trPr>
          <w:trHeight w:val="258"/>
          <w:jc w:val="center"/>
        </w:trPr>
        <w:tc>
          <w:tcPr>
            <w:tcW w:w="3461" w:type="dxa"/>
            <w:vAlign w:val="center"/>
          </w:tcPr>
          <w:p w14:paraId="3C85FFA2" w14:textId="77777777" w:rsidR="00B508C0" w:rsidRDefault="00B508C0" w:rsidP="00AA2CA3">
            <w:pPr>
              <w:jc w:val="center"/>
            </w:pPr>
            <w:r>
              <w:t>4</w:t>
            </w:r>
          </w:p>
        </w:tc>
        <w:tc>
          <w:tcPr>
            <w:tcW w:w="3461" w:type="dxa"/>
            <w:vAlign w:val="center"/>
          </w:tcPr>
          <w:p w14:paraId="7BACB3BA" w14:textId="77777777" w:rsidR="00B508C0" w:rsidRDefault="00B508C0" w:rsidP="00AA2CA3">
            <w:pPr>
              <w:jc w:val="center"/>
            </w:pPr>
            <w:r>
              <w:t>Least confident one</w:t>
            </w:r>
          </w:p>
        </w:tc>
      </w:tr>
      <w:tr w:rsidR="00B508C0" w14:paraId="6C2F817E" w14:textId="77777777" w:rsidTr="004B4811">
        <w:trPr>
          <w:trHeight w:val="266"/>
          <w:jc w:val="center"/>
        </w:trPr>
        <w:tc>
          <w:tcPr>
            <w:tcW w:w="3461" w:type="dxa"/>
            <w:vAlign w:val="center"/>
          </w:tcPr>
          <w:p w14:paraId="326CC536" w14:textId="77777777" w:rsidR="00B508C0" w:rsidRDefault="00B508C0" w:rsidP="00AA2CA3">
            <w:pPr>
              <w:jc w:val="center"/>
            </w:pPr>
            <w:r>
              <w:t>5</w:t>
            </w:r>
          </w:p>
        </w:tc>
        <w:tc>
          <w:tcPr>
            <w:tcW w:w="3461" w:type="dxa"/>
            <w:vAlign w:val="center"/>
          </w:tcPr>
          <w:p w14:paraId="11D67ABE" w14:textId="77777777" w:rsidR="00B508C0" w:rsidRDefault="00B508C0" w:rsidP="00AA2CA3">
            <w:pPr>
              <w:jc w:val="center"/>
            </w:pPr>
            <w:r>
              <w:t>Second least confident one</w:t>
            </w:r>
          </w:p>
        </w:tc>
      </w:tr>
      <w:tr w:rsidR="00B508C0" w14:paraId="5560FC07" w14:textId="77777777" w:rsidTr="004B4811">
        <w:trPr>
          <w:trHeight w:val="258"/>
          <w:jc w:val="center"/>
        </w:trPr>
        <w:tc>
          <w:tcPr>
            <w:tcW w:w="3461" w:type="dxa"/>
            <w:vAlign w:val="center"/>
          </w:tcPr>
          <w:p w14:paraId="7587C0FF" w14:textId="77777777" w:rsidR="00B508C0" w:rsidRDefault="00B508C0" w:rsidP="00AA2CA3">
            <w:pPr>
              <w:jc w:val="center"/>
            </w:pPr>
            <w:r>
              <w:t>6</w:t>
            </w:r>
          </w:p>
        </w:tc>
        <w:tc>
          <w:tcPr>
            <w:tcW w:w="3461" w:type="dxa"/>
            <w:vAlign w:val="center"/>
          </w:tcPr>
          <w:p w14:paraId="7403EB26" w14:textId="77777777" w:rsidR="00B508C0" w:rsidRDefault="00B508C0" w:rsidP="00AA2CA3">
            <w:pPr>
              <w:jc w:val="center"/>
            </w:pPr>
            <w:r>
              <w:t>Second most confident one</w:t>
            </w:r>
          </w:p>
        </w:tc>
      </w:tr>
      <w:tr w:rsidR="00B508C0" w14:paraId="45D0D1C1" w14:textId="77777777" w:rsidTr="004B4811">
        <w:trPr>
          <w:trHeight w:val="258"/>
          <w:jc w:val="center"/>
        </w:trPr>
        <w:tc>
          <w:tcPr>
            <w:tcW w:w="3461" w:type="dxa"/>
            <w:vAlign w:val="center"/>
          </w:tcPr>
          <w:p w14:paraId="04B16FB0" w14:textId="77777777" w:rsidR="00B508C0" w:rsidRDefault="00B508C0" w:rsidP="00AA2CA3">
            <w:pPr>
              <w:jc w:val="center"/>
            </w:pPr>
            <w:r>
              <w:t>7</w:t>
            </w:r>
          </w:p>
        </w:tc>
        <w:tc>
          <w:tcPr>
            <w:tcW w:w="3461"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lastRenderedPageBreak/>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1" w:name="_Toc383898550"/>
      <w:r>
        <w:t>3.1.</w:t>
      </w:r>
      <w:r w:rsidR="00AE3F2C">
        <w:t>5</w:t>
      </w:r>
      <w:r>
        <w:tab/>
        <w:t xml:space="preserve">Forward Error Correction: </w:t>
      </w:r>
      <w:r w:rsidR="00DC7211">
        <w:t xml:space="preserve">Soft-decision </w:t>
      </w:r>
      <w:r>
        <w:t>Viterbi Decoding</w:t>
      </w:r>
      <w:bookmarkEnd w:id="41"/>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1609725"/>
                    </a:xfrm>
                    <a:prstGeom prst="rect">
                      <a:avLst/>
                    </a:prstGeom>
                  </pic:spPr>
                </pic:pic>
              </a:graphicData>
            </a:graphic>
          </wp:inline>
        </w:drawing>
      </w:r>
    </w:p>
    <w:p w14:paraId="3FACA043" w14:textId="4D1B94A6" w:rsidR="00C17115" w:rsidRDefault="008051DE" w:rsidP="002C2739">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proofErr w:type="gramStart"/>
      <w:r w:rsidR="00C17115">
        <w:rPr>
          <w:i/>
        </w:rPr>
        <w:t>d</w:t>
      </w:r>
      <w:r w:rsidR="00C17115">
        <w:rPr>
          <w:i/>
          <w:vertAlign w:val="subscript"/>
        </w:rPr>
        <w:t>f</w:t>
      </w:r>
      <w:proofErr w:type="gramEnd"/>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5BBBDA17" w:rsidR="00C17115" w:rsidRPr="002C2739" w:rsidRDefault="002C2739" w:rsidP="002C2739">
      <w:pPr>
        <w:pStyle w:val="Caption"/>
      </w:pPr>
      <m:oMathPara>
        <m:oMathParaPr>
          <m:jc m:val="right"/>
        </m:oMathParaPr>
        <m:oMath>
          <m:r>
            <m:rPr>
              <m:sty m:val="bi"/>
            </m:rP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23</m:t>
          </m:r>
          <m:r>
            <m:rPr>
              <m:sty m:val="bi"/>
            </m:rPr>
            <w:rPr>
              <w:rFonts w:ascii="Cambria Math" w:hAnsi="Cambria Math"/>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0FD77107"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063817">
        <w:t>error</w:t>
      </w:r>
      <w:r w:rsidR="0093782D">
        <w:t>h</w:t>
      </w:r>
      <w:r w:rsidR="00063817">
        <w:t xml:space="preserve"> for the (2, 1, </w:t>
      </w:r>
      <w:proofErr w:type="gramStart"/>
      <w:r w:rsidR="00063817">
        <w:t>7</w:t>
      </w:r>
      <w:proofErr w:type="gramEnd"/>
      <w:r w:rsidR="00063817">
        <w:t>)</w:t>
      </w:r>
      <w:r>
        <w:t xml:space="preserve"> convolutional code</w:t>
      </w:r>
      <w:r w:rsidR="00F83ACC">
        <w:t xml:space="preserve"> with BPSK and soft-decision decoding (Sklar writes ‘hard-decision decoding’; Brandon claims this is incorrect)</w:t>
      </w:r>
      <w:r>
        <w:t xml:space="preserve"> is expressed as follows:</w:t>
      </w:r>
    </w:p>
    <w:p w14:paraId="078BCC09" w14:textId="69E7F4AC" w:rsidR="00C17115" w:rsidRPr="002C2739" w:rsidRDefault="00035BBD" w:rsidP="002C2739">
      <w:pPr>
        <w:pStyle w:val="Caption"/>
      </w:pPr>
      <m:oMathPara>
        <m:oMathParaPr>
          <m:jc m:val="right"/>
        </m:oMathParaP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Q</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m:rPr>
                              <m:sty m:val="bi"/>
                            </m:rPr>
                            <w:rPr>
                              <w:rFonts w:ascii="Cambria Math" w:hAnsi="Cambria Math"/>
                            </w:rPr>
                            <m:t>7</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1-2</m:t>
                      </m:r>
                      <m:sSup>
                        <m:sSupPr>
                          <m:ctrlPr>
                            <w:rPr>
                              <w:rFonts w:ascii="Cambria Math" w:hAnsi="Cambria Math"/>
                              <w:i/>
                            </w:rPr>
                          </m:ctrlPr>
                        </m:sSupPr>
                        <m:e>
                          <m:r>
                            <m:rPr>
                              <m:sty m:val="bi"/>
                            </m:rPr>
                            <w:rPr>
                              <w:rFonts w:ascii="Cambria Math" w:hAnsi="Cambria Math"/>
                            </w:rPr>
                            <m:t>e</m:t>
                          </m:r>
                        </m:e>
                        <m:sup>
                          <m:d>
                            <m:dPr>
                              <m:ctrlPr>
                                <w:rPr>
                                  <w:rFonts w:ascii="Cambria Math" w:hAnsi="Cambria Math"/>
                                  <w:i/>
                                </w:rPr>
                              </m:ctrlPr>
                            </m:dPr>
                            <m:e>
                              <m:f>
                                <m:fPr>
                                  <m:ctrlPr>
                                    <w:rPr>
                                      <w:rFonts w:ascii="Cambria Math" w:hAnsi="Cambria Math"/>
                                      <w:i/>
                                    </w:rPr>
                                  </m:ctrlPr>
                                </m:fPr>
                                <m:num>
                                  <m:r>
                                    <m:rPr>
                                      <m:sty m:val="bi"/>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24</m:t>
          </m:r>
          <m:r>
            <m:rPr>
              <m:sty m:val="bi"/>
            </m:rPr>
            <w:rPr>
              <w:rFonts w:ascii="Cambria Math" w:hAnsi="Cambria Math"/>
              <w:i/>
            </w:rPr>
            <w:fldChar w:fldCharType="end"/>
          </m:r>
          <m:r>
            <m:rPr>
              <m:sty m:val="bi"/>
            </m:rPr>
            <w:rPr>
              <w:rFonts w:ascii="Cambria Math" w:hAnsi="Cambria Math"/>
            </w:rPr>
            <m:t>)</m:t>
          </m:r>
        </m:oMath>
      </m:oMathPara>
    </w:p>
    <w:p w14:paraId="44F8E01B" w14:textId="742FF66F" w:rsidR="008C2E6A" w:rsidRDefault="008C2E6A" w:rsidP="008051DE">
      <w:pPr>
        <w:jc w:val="left"/>
      </w:pPr>
      <w:r>
        <w:lastRenderedPageBreak/>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proofErr w:type="gramStart"/>
      <w:r>
        <w:t>where</w:t>
      </w:r>
      <w:proofErr w:type="gramEnd"/>
      <w:r>
        <w:t xml:space="preserve"> the code rate </w:t>
      </w:r>
      <w:r>
        <w:rPr>
          <w:i/>
        </w:rPr>
        <w:t>r</w:t>
      </w:r>
      <w:r>
        <w:t xml:space="preserve"> is:</w:t>
      </w:r>
    </w:p>
    <w:p w14:paraId="43A214D5" w14:textId="10AC18F3" w:rsidR="008C2E6A" w:rsidRPr="002C2739" w:rsidRDefault="002C2739" w:rsidP="002C2739">
      <w:pPr>
        <w:pStyle w:val="Caption"/>
      </w:pPr>
      <m:oMathPara>
        <m:oMathParaPr>
          <m:jc m:val="right"/>
        </m:oMathParaPr>
        <m:oMath>
          <m:r>
            <m:rPr>
              <m:sty m:val="bi"/>
            </m:rPr>
            <w:rPr>
              <w:rFonts w:ascii="Cambria Math" w:hAnsi="Cambria Math"/>
            </w:rPr>
            <m:t xml:space="preserve">r= </m:t>
          </m:r>
          <m:f>
            <m:fPr>
              <m:ctrlPr>
                <w:rPr>
                  <w:rFonts w:ascii="Cambria Math" w:hAnsi="Cambria Math"/>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25</m:t>
          </m:r>
          <m:r>
            <m:rPr>
              <m:sty m:val="bi"/>
            </m:rPr>
            <w:rPr>
              <w:rFonts w:ascii="Cambria Math" w:hAnsi="Cambria Math"/>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w:t>
      </w:r>
      <w:proofErr w:type="gramStart"/>
      <w:r>
        <w:t>,1,7</w:t>
      </w:r>
      <w:r w:rsidR="00C94E50">
        <w:t>’</w:t>
      </w:r>
      <w:proofErr w:type="gramEnd"/>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2" w:name="_Toc383898551"/>
      <w:r>
        <w:t>3.1.6</w:t>
      </w:r>
      <w:r>
        <w:tab/>
      </w:r>
      <w:r w:rsidR="006729E6">
        <w:t>Simulation Results</w:t>
      </w:r>
      <w:bookmarkEnd w:id="42"/>
    </w:p>
    <w:p w14:paraId="48BFA28E" w14:textId="71B36EC4"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2C2739">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2C2739">
      <w:pPr>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communications over AWGN. </w:t>
      </w:r>
    </w:p>
    <w:p w14:paraId="38B59FF9" w14:textId="46FC0B4F" w:rsidR="00AA2CA3" w:rsidRDefault="00ED0C47" w:rsidP="003C5FAC">
      <w:pPr>
        <w:jc w:val="left"/>
        <w:rPr>
          <w:b/>
        </w:rPr>
      </w:pPr>
      <w:r w:rsidRPr="00ED0C47">
        <w:rPr>
          <w:b/>
          <w:noProof/>
        </w:rPr>
        <w:lastRenderedPageBreak/>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3"/>
      <w:r w:rsidRPr="00D30FCC">
        <w:rPr>
          <w:sz w:val="20"/>
        </w:rPr>
        <w:t>AWGN</w:t>
      </w:r>
      <w:commentRangeEnd w:id="43"/>
      <w:r w:rsidRPr="00D30FCC">
        <w:rPr>
          <w:rStyle w:val="CommentReference"/>
          <w:sz w:val="14"/>
        </w:rPr>
        <w:commentReference w:id="43"/>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4" w:name="_Toc383898552"/>
      <w:r>
        <w:t xml:space="preserve">Hardware Implementation using ISE </w:t>
      </w:r>
      <w:r w:rsidR="00644133">
        <w:t>Project</w:t>
      </w:r>
      <w:r>
        <w:t xml:space="preserve"> </w:t>
      </w:r>
      <w:r w:rsidR="00644133">
        <w:t>Navigator</w:t>
      </w:r>
      <w:bookmarkEnd w:id="44"/>
    </w:p>
    <w:p w14:paraId="43C76922" w14:textId="626CFB74" w:rsidR="00136462" w:rsidRDefault="006073A9" w:rsidP="006073A9">
      <w:pPr>
        <w:pStyle w:val="NoSpacing"/>
      </w:pPr>
      <w:r>
        <w:t xml:space="preserve">This section discusses the hardware implementation of the software model (ModelSim) showcased in the previous section, </w:t>
      </w:r>
      <w:r w:rsidRPr="006073A9">
        <w:rPr>
          <w:i/>
        </w:rPr>
        <w:t>3.1 Software Simulation Using Matlab/Simulink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4B4811">
      <w:pPr>
        <w:jc w:val="center"/>
      </w:pPr>
      <w:r>
        <w:rPr>
          <w:noProof/>
        </w:rPr>
        <w:drawing>
          <wp:inline distT="0" distB="0" distL="0" distR="0" wp14:anchorId="095194A8" wp14:editId="21B90D93">
            <wp:extent cx="4886325" cy="1245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242" cy="1251932"/>
                    </a:xfrm>
                    <a:prstGeom prst="rect">
                      <a:avLst/>
                    </a:prstGeom>
                  </pic:spPr>
                </pic:pic>
              </a:graphicData>
            </a:graphic>
          </wp:inline>
        </w:drawing>
      </w:r>
    </w:p>
    <w:p w14:paraId="70E4280C" w14:textId="5F8C1654" w:rsidR="00D26B52" w:rsidRDefault="00D26B52" w:rsidP="00EB7817">
      <w:pPr>
        <w:rPr>
          <w:sz w:val="20"/>
        </w:rPr>
      </w:pPr>
      <w:r>
        <w:rPr>
          <w:sz w:val="20"/>
        </w:rPr>
        <w:lastRenderedPageBreak/>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2C2739">
      <w:pPr>
        <w:jc w:val="center"/>
        <w:rPr>
          <w:sz w:val="20"/>
        </w:rPr>
      </w:pPr>
      <w:r>
        <w:rPr>
          <w:noProof/>
        </w:rPr>
        <w:drawing>
          <wp:inline distT="0" distB="0" distL="0" distR="0" wp14:anchorId="1CB05B96" wp14:editId="6D2C64DD">
            <wp:extent cx="4594202"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4383" cy="3178854"/>
                    </a:xfrm>
                    <a:prstGeom prst="rect">
                      <a:avLst/>
                    </a:prstGeom>
                  </pic:spPr>
                </pic:pic>
              </a:graphicData>
            </a:graphic>
          </wp:inline>
        </w:drawing>
      </w:r>
    </w:p>
    <w:p w14:paraId="2687CB52" w14:textId="15F6779A" w:rsidR="008A5FAA" w:rsidRDefault="008A5FAA" w:rsidP="00EB7817">
      <w:pPr>
        <w:rPr>
          <w:sz w:val="20"/>
        </w:rPr>
      </w:pPr>
      <w:r>
        <w:rPr>
          <w:sz w:val="20"/>
        </w:rPr>
        <w:t xml:space="preserve">Figure 45. Trenz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 xml:space="preserve">Figure 48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EB7817">
      <w:r w:rsidRPr="008A5FAA">
        <w:rPr>
          <w:noProof/>
        </w:rPr>
        <w:lastRenderedPageBreak/>
        <w:drawing>
          <wp:inline distT="0" distB="0" distL="0" distR="0" wp14:anchorId="341CD5D5" wp14:editId="145ACCA2">
            <wp:extent cx="5943600" cy="3277471"/>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7471"/>
                    </a:xfrm>
                    <a:prstGeom prst="rect">
                      <a:avLst/>
                    </a:prstGeom>
                    <a:noFill/>
                    <a:ln>
                      <a:noFill/>
                    </a:ln>
                  </pic:spPr>
                </pic:pic>
              </a:graphicData>
            </a:graphic>
          </wp:inline>
        </w:drawing>
      </w:r>
    </w:p>
    <w:p w14:paraId="04F848E7" w14:textId="763BA8C7" w:rsidR="000B3E50" w:rsidRPr="003A0D21" w:rsidRDefault="008A5FAA" w:rsidP="00EB7817">
      <w:pPr>
        <w:rPr>
          <w:sz w:val="20"/>
        </w:rPr>
      </w:pPr>
      <w:r>
        <w:rPr>
          <w:sz w:val="20"/>
        </w:rPr>
        <w:t xml:space="preserve">Figure </w:t>
      </w:r>
      <w:r w:rsidR="003A0D21">
        <w:rPr>
          <w:sz w:val="20"/>
        </w:rPr>
        <w:t>47</w:t>
      </w:r>
      <w:r>
        <w:rPr>
          <w:sz w:val="20"/>
        </w:rPr>
        <w:t xml:space="preserve">. High-level system architecture of the DUT of this senior design project. Shown is a functional block diagram of the </w:t>
      </w:r>
      <w:r w:rsidR="00136462">
        <w:rPr>
          <w:sz w:val="20"/>
        </w:rPr>
        <w:t>Xilinx Spartan 6 XC6SLX45-</w:t>
      </w:r>
      <w:proofErr w:type="gramStart"/>
      <w:r w:rsidR="00136462">
        <w:rPr>
          <w:sz w:val="20"/>
        </w:rPr>
        <w:t>2CSG484C(</w:t>
      </w:r>
      <w:proofErr w:type="gramEnd"/>
      <w:r w:rsidR="00136462">
        <w:rPr>
          <w:sz w:val="20"/>
        </w:rPr>
        <w:t xml:space="preserve">I) located on the TE0630 FPGA module. The FPGA pins used are highlighted and associated with the internal functionalities. Namely, there are pins used to interface to the DCE </w:t>
      </w:r>
      <w:r w:rsidR="003A0D21">
        <w:rPr>
          <w:sz w:val="20"/>
        </w:rPr>
        <w:t>RS-232 port</w:t>
      </w:r>
      <w:r w:rsidR="00136462">
        <w:rPr>
          <w:sz w:val="20"/>
        </w:rPr>
        <w:t xml:space="preserve"> of the TE0304 carrier board, 100 MHz system clock, system reset, user LEDs, and PMod</w:t>
      </w:r>
      <w:r w:rsidR="00136462">
        <w:rPr>
          <w:sz w:val="20"/>
          <w:vertAlign w:val="superscript"/>
        </w:rPr>
        <w:t>TM</w:t>
      </w:r>
      <w:r w:rsidR="00136462">
        <w:rPr>
          <w:sz w:val="20"/>
        </w:rPr>
        <w:t xml:space="preserve"> ports. The PMod ports are used to interface with a DAC or logic analyzer for testing purposes. </w:t>
      </w: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C238A0E" w14:textId="1319E875" w:rsidR="000B3E50" w:rsidRPr="000B3E50" w:rsidRDefault="003A0D21" w:rsidP="00EB7817">
      <w:pPr>
        <w:rPr>
          <w:sz w:val="20"/>
        </w:rPr>
      </w:pPr>
      <w:r>
        <w:rPr>
          <w:sz w:val="20"/>
        </w:rPr>
        <w:t>Figure 48</w:t>
      </w:r>
      <w:r w:rsidR="000B3E50">
        <w:rPr>
          <w:sz w:val="20"/>
        </w:rPr>
        <w:t xml:space="preserve">. The top-level I/O wrapper module for the DUT. This module interfaces to the various I/O available to the </w:t>
      </w:r>
      <w:r w:rsidR="000B3E50">
        <w:rPr>
          <w:sz w:val="20"/>
        </w:rPr>
        <w:lastRenderedPageBreak/>
        <w:t>FPGA including RS-232 ports, 100 MHz system clock, system reset, four user LEDs, and two PMod</w:t>
      </w:r>
      <w:r w:rsidR="000B3E50">
        <w:rPr>
          <w:sz w:val="20"/>
          <w:vertAlign w:val="superscript"/>
        </w:rPr>
        <w:t>TM</w:t>
      </w:r>
      <w:r w:rsidR="000B3E50">
        <w:rPr>
          <w:sz w:val="20"/>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000B3E50">
        <w:rPr>
          <w:sz w:val="20"/>
          <w:vertAlign w:val="superscript"/>
        </w:rPr>
        <w:t>TM</w:t>
      </w:r>
      <w:r w:rsidR="000B3E50">
        <w:rPr>
          <w:sz w:val="20"/>
        </w:rPr>
        <w:t xml:space="preserve"> interfacing.</w:t>
      </w:r>
    </w:p>
    <w:p w14:paraId="1F7515FB" w14:textId="79A96CB8" w:rsidR="001E39F7" w:rsidRDefault="001E39F7" w:rsidP="00364F0E">
      <w:pPr>
        <w:pStyle w:val="Heading3"/>
        <w:numPr>
          <w:ilvl w:val="0"/>
          <w:numId w:val="0"/>
        </w:numPr>
      </w:pPr>
      <w:bookmarkStart w:id="45" w:name="_Toc383898553"/>
      <w:r>
        <w:t>3.2.1</w:t>
      </w:r>
      <w:r>
        <w:tab/>
        <w:t>Serial Terminal Program &amp; Software BER Calculation Script</w:t>
      </w:r>
      <w:bookmarkEnd w:id="45"/>
    </w:p>
    <w:p w14:paraId="5D7BAF45" w14:textId="47B24440" w:rsidR="00D35EBB" w:rsidRDefault="005C3C2E" w:rsidP="00D35EBB">
      <w:r>
        <w:t>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Tera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25" cy="2581275"/>
                    </a:xfrm>
                    <a:prstGeom prst="rect">
                      <a:avLst/>
                    </a:prstGeom>
                  </pic:spPr>
                </pic:pic>
              </a:graphicData>
            </a:graphic>
          </wp:inline>
        </w:drawing>
      </w:r>
    </w:p>
    <w:p w14:paraId="3E2A7463" w14:textId="77777777" w:rsidR="003A0D21" w:rsidRDefault="003A0D21" w:rsidP="003A0D21">
      <w:pPr>
        <w:spacing w:after="0"/>
        <w:jc w:val="left"/>
        <w:rPr>
          <w:sz w:val="20"/>
        </w:rPr>
      </w:pPr>
      <w:r>
        <w:tab/>
      </w:r>
      <w:r>
        <w:tab/>
      </w:r>
      <w:r>
        <w:tab/>
      </w:r>
      <w:r>
        <w:rPr>
          <w:sz w:val="20"/>
        </w:rPr>
        <w:t xml:space="preserve">     Figure 48: RS-232 serial terminal setup parameters for </w:t>
      </w:r>
    </w:p>
    <w:p w14:paraId="7DBFD3F3" w14:textId="77777777" w:rsidR="003A0D21" w:rsidRDefault="003A0D21" w:rsidP="003A0D21">
      <w:pPr>
        <w:spacing w:after="0"/>
        <w:jc w:val="left"/>
        <w:rPr>
          <w:sz w:val="20"/>
        </w:rPr>
      </w:pPr>
      <w:r>
        <w:rPr>
          <w:sz w:val="20"/>
        </w:rPr>
        <w:tab/>
      </w:r>
      <w:r>
        <w:rPr>
          <w:sz w:val="20"/>
        </w:rPr>
        <w:tab/>
      </w:r>
      <w:r>
        <w:rPr>
          <w:sz w:val="20"/>
        </w:rPr>
        <w:tab/>
        <w:t xml:space="preserve">    1200 8N1 communication between BERT and DUT. A</w:t>
      </w:r>
    </w:p>
    <w:p w14:paraId="43331740" w14:textId="77777777" w:rsidR="003A0D21" w:rsidRDefault="003A0D21" w:rsidP="003A0D21">
      <w:pPr>
        <w:spacing w:after="0"/>
        <w:jc w:val="left"/>
        <w:rPr>
          <w:sz w:val="20"/>
        </w:rPr>
      </w:pPr>
      <w:r>
        <w:rPr>
          <w:sz w:val="20"/>
        </w:rPr>
        <w:tab/>
      </w:r>
      <w:r>
        <w:rPr>
          <w:sz w:val="20"/>
        </w:rPr>
        <w:tab/>
      </w:r>
      <w:r>
        <w:rPr>
          <w:sz w:val="20"/>
        </w:rPr>
        <w:tab/>
        <w:t xml:space="preserve">    10 millisecond delay is used between each ASCII character </w:t>
      </w:r>
    </w:p>
    <w:p w14:paraId="1A0FC366" w14:textId="77777777" w:rsidR="003A0D21" w:rsidRDefault="003A0D21" w:rsidP="003A0D21">
      <w:pPr>
        <w:spacing w:after="0"/>
        <w:jc w:val="left"/>
        <w:rPr>
          <w:sz w:val="20"/>
        </w:rPr>
      </w:pPr>
      <w:r>
        <w:rPr>
          <w:sz w:val="20"/>
        </w:rPr>
        <w:tab/>
      </w:r>
      <w:r>
        <w:rPr>
          <w:sz w:val="20"/>
        </w:rPr>
        <w:tab/>
      </w:r>
      <w:r>
        <w:rPr>
          <w:sz w:val="20"/>
        </w:rPr>
        <w:tab/>
        <w:t xml:space="preserve">    </w:t>
      </w:r>
      <w:proofErr w:type="gramStart"/>
      <w:r>
        <w:rPr>
          <w:sz w:val="20"/>
        </w:rPr>
        <w:t>transmission</w:t>
      </w:r>
      <w:proofErr w:type="gramEnd"/>
      <w:r>
        <w:rPr>
          <w:sz w:val="20"/>
        </w:rPr>
        <w:t xml:space="preserve"> since no flow control is used. </w:t>
      </w: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2ABC342D" w14:textId="47B173FC" w:rsidR="000B4B64" w:rsidRDefault="000B4B64" w:rsidP="000B4B64">
      <w:pPr>
        <w:spacing w:after="0"/>
        <w:jc w:val="center"/>
      </w:pPr>
      <w:r w:rsidRPr="000B4B64">
        <w:rPr>
          <w:noProof/>
        </w:rPr>
        <w:lastRenderedPageBreak/>
        <w:drawing>
          <wp:inline distT="0" distB="0" distL="0" distR="0" wp14:anchorId="7990EE5B" wp14:editId="0C9D25F5">
            <wp:extent cx="4114800" cy="3086100"/>
            <wp:effectExtent l="0" t="0" r="0" b="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6371" cy="3087278"/>
                    </a:xfrm>
                    <a:prstGeom prst="rect">
                      <a:avLst/>
                    </a:prstGeom>
                    <a:noFill/>
                    <a:ln>
                      <a:noFill/>
                    </a:ln>
                  </pic:spPr>
                </pic:pic>
              </a:graphicData>
            </a:graphic>
          </wp:inline>
        </w:drawing>
      </w:r>
    </w:p>
    <w:p w14:paraId="03C5E047" w14:textId="1C935104" w:rsidR="000B4B64" w:rsidRDefault="000B4B64" w:rsidP="000B4B64">
      <w:pPr>
        <w:spacing w:after="0"/>
        <w:jc w:val="center"/>
        <w:rPr>
          <w:sz w:val="20"/>
        </w:rPr>
      </w:pPr>
      <w:r>
        <w:rPr>
          <w:sz w:val="20"/>
        </w:rPr>
        <w:t xml:space="preserve">Figure 49. Two ASCII characters being transmitted from the BERT to the DUT using </w:t>
      </w:r>
    </w:p>
    <w:p w14:paraId="2AE133F7" w14:textId="74980B26" w:rsidR="000B4B64" w:rsidRDefault="00D62B87" w:rsidP="000B4B64">
      <w:pPr>
        <w:spacing w:after="0"/>
        <w:jc w:val="center"/>
        <w:rPr>
          <w:sz w:val="20"/>
        </w:rPr>
      </w:pPr>
      <w:r>
        <w:rPr>
          <w:sz w:val="20"/>
        </w:rPr>
        <w:t xml:space="preserve">  </w:t>
      </w:r>
      <w:r w:rsidR="000B4B64">
        <w:rPr>
          <w:sz w:val="20"/>
        </w:rPr>
        <w:t xml:space="preserve">1200 8N1 RS-232 communication. A </w:t>
      </w:r>
      <w:r>
        <w:rPr>
          <w:sz w:val="20"/>
        </w:rPr>
        <w:t>25 ms transmit delay occurs between each ASCII</w:t>
      </w:r>
    </w:p>
    <w:p w14:paraId="148A8AFD" w14:textId="5ABB5F47" w:rsidR="00D62B87" w:rsidRDefault="00D62B87" w:rsidP="000B4B64">
      <w:pPr>
        <w:spacing w:after="0"/>
        <w:jc w:val="center"/>
        <w:rPr>
          <w:sz w:val="20"/>
        </w:rPr>
      </w:pPr>
      <w:r>
        <w:rPr>
          <w:sz w:val="20"/>
        </w:rPr>
        <w:t xml:space="preserve">    </w:t>
      </w:r>
      <w:proofErr w:type="gramStart"/>
      <w:r>
        <w:rPr>
          <w:sz w:val="20"/>
        </w:rPr>
        <w:t>character</w:t>
      </w:r>
      <w:proofErr w:type="gramEnd"/>
      <w:r>
        <w:rPr>
          <w:sz w:val="20"/>
        </w:rPr>
        <w:t xml:space="preserve"> transmission, but the delay can be reduced. How much of a reduction depends</w:t>
      </w:r>
    </w:p>
    <w:p w14:paraId="05692B2F" w14:textId="36144A69" w:rsidR="00D62B87" w:rsidRPr="000B4B64" w:rsidRDefault="00D62B87" w:rsidP="00D62B87">
      <w:pPr>
        <w:spacing w:after="0"/>
        <w:ind w:left="720"/>
        <w:rPr>
          <w:sz w:val="20"/>
        </w:rPr>
      </w:pPr>
      <w:r>
        <w:rPr>
          <w:sz w:val="20"/>
        </w:rPr>
        <w:t xml:space="preserve">           </w:t>
      </w:r>
      <w:proofErr w:type="gramStart"/>
      <w:r>
        <w:rPr>
          <w:sz w:val="20"/>
        </w:rPr>
        <w:t>on</w:t>
      </w:r>
      <w:proofErr w:type="gramEnd"/>
      <w:r>
        <w:rPr>
          <w:sz w:val="20"/>
        </w:rPr>
        <w:t xml:space="preserve"> how quickly the DUT can receive or transmit a single ASCII character. </w:t>
      </w:r>
    </w:p>
    <w:p w14:paraId="03126A97" w14:textId="77777777" w:rsidR="003A0D21" w:rsidRDefault="003A0D21" w:rsidP="00D35EBB"/>
    <w:p w14:paraId="1B86F176" w14:textId="75E56CD0" w:rsidR="00815755" w:rsidRDefault="006E6FE1" w:rsidP="00D35EBB">
      <w:r>
        <w:t xml:space="preserve">The Tera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035BBD"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6" w:name="_Toc383898554"/>
      <w:r>
        <w:t>3.2.2</w:t>
      </w:r>
      <w:r w:rsidR="00364F0E">
        <w:tab/>
        <w:t xml:space="preserve">10K-bit </w:t>
      </w:r>
      <w:r>
        <w:t xml:space="preserve">Receive </w:t>
      </w:r>
      <w:r w:rsidR="008A7EA9">
        <w:t xml:space="preserve">and Transit </w:t>
      </w:r>
      <w:r w:rsidR="00364F0E">
        <w:t>Storage Buffer</w:t>
      </w:r>
      <w:r w:rsidR="008A7EA9">
        <w:t>s</w:t>
      </w:r>
      <w:bookmarkEnd w:id="46"/>
    </w:p>
    <w:p w14:paraId="56FBF3EC" w14:textId="348D24F8"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52DD0D1E" w:rsidR="004416A3" w:rsidRDefault="001F3E1A" w:rsidP="00D62B87">
      <w:r>
        <w:lastRenderedPageBreak/>
        <w:t xml:space="preserve">Figure 48 shows the RS-232 receiver module (rcvr.v) of the DUT which interfaces to the RS-232 transmitter of the BERT. The receiver module (rcvr.v) processes the incoming RS-232 </w:t>
      </w:r>
      <w:r w:rsidR="003C2FEC">
        <w:t>signal</w:t>
      </w:r>
      <w:r>
        <w:t xml:space="preserve"> from the BERT, resulting in an 8-bit ASCII character. This 8-bit character is then provided to satcom.v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00F2D36B" w14:textId="6B293DFE" w:rsidR="00112855" w:rsidRDefault="00112855" w:rsidP="00D62B87">
      <w:r>
        <w:rPr>
          <w:noProof/>
        </w:rPr>
        <w:drawing>
          <wp:inline distT="0" distB="0" distL="0" distR="0" wp14:anchorId="283C3C53" wp14:editId="29E30A28">
            <wp:extent cx="591502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025" cy="3857625"/>
                    </a:xfrm>
                    <a:prstGeom prst="rect">
                      <a:avLst/>
                    </a:prstGeom>
                  </pic:spPr>
                </pic:pic>
              </a:graphicData>
            </a:graphic>
          </wp:inline>
        </w:drawing>
      </w:r>
    </w:p>
    <w:p w14:paraId="646B4AEE" w14:textId="77777777" w:rsidR="00112855" w:rsidRDefault="00112855" w:rsidP="00D62B87">
      <w:pPr>
        <w:rPr>
          <w:sz w:val="20"/>
        </w:rPr>
      </w:pPr>
      <w:r>
        <w:rPr>
          <w:sz w:val="20"/>
        </w:rPr>
        <w:lastRenderedPageBreak/>
        <w:t>Figure 50. 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5FCE1D22" w14:textId="3396BDCA" w:rsidR="00725062" w:rsidRDefault="000F257D" w:rsidP="00D62B87">
      <w:r>
        <w:t xml:space="preserve">The next figure (Figure 51) 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229B684" w14:textId="0ACF4728" w:rsidR="00BD1B44" w:rsidRPr="00074DC7" w:rsidRDefault="00BD1B44" w:rsidP="00D62B87">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p>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0F257D">
      <w:pPr>
        <w:jc w:val="left"/>
        <w:rPr>
          <w:sz w:val="20"/>
        </w:rPr>
      </w:pPr>
      <w:r>
        <w:rPr>
          <w:sz w:val="20"/>
        </w:rPr>
        <w:lastRenderedPageBreak/>
        <w:t xml:space="preserve">Figure 51. </w:t>
      </w:r>
      <w:r w:rsidR="00074DC7">
        <w:rPr>
          <w:sz w:val="20"/>
        </w:rPr>
        <w:t xml:space="preserve">Human-readable flowchart of the state machine in the buffer controller module (buffer_control.v). </w:t>
      </w:r>
      <w:r w:rsidR="00074DC7" w:rsidRPr="00074DC7">
        <w:rPr>
          <w:sz w:val="20"/>
        </w:rPr>
        <w:t>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4CE981F4" w14:textId="05A9A65C" w:rsidR="00074DC7" w:rsidRPr="00074DC7" w:rsidRDefault="00074DC7" w:rsidP="000F257D">
      <w:pPr>
        <w:jc w:val="left"/>
      </w:pPr>
      <w:proofErr w:type="gramStart"/>
      <w:r>
        <w:t>successful</w:t>
      </w:r>
      <w:proofErr w:type="gramEnd"/>
      <w:r>
        <w:t xml:space="preserve"> handshake occurs, the state machine enters state 7. </w:t>
      </w:r>
    </w:p>
    <w:p w14:paraId="30A72A2D" w14:textId="42A4C61D" w:rsidR="003673CF" w:rsidRPr="00D62B87" w:rsidRDefault="00074DC7" w:rsidP="00D62B87">
      <w:r>
        <w:t>In the Appendix, you will find the Verilog design files discussed in this section described in the utmost detail.</w:t>
      </w:r>
    </w:p>
    <w:p w14:paraId="28322DF3" w14:textId="59E62ECE" w:rsidR="00364F0E" w:rsidRDefault="001E39F7" w:rsidP="00364F0E">
      <w:pPr>
        <w:pStyle w:val="Heading3"/>
        <w:numPr>
          <w:ilvl w:val="0"/>
          <w:numId w:val="0"/>
        </w:numPr>
      </w:pPr>
      <w:bookmarkStart w:id="47" w:name="_Toc383898555"/>
      <w:r>
        <w:t>3.2.3</w:t>
      </w:r>
      <w:r w:rsidR="00364F0E">
        <w:tab/>
        <w:t>Forward Error Correction: Convolutional Encoder &amp; 2-bit Serializer</w:t>
      </w:r>
      <w:bookmarkEnd w:id="47"/>
    </w:p>
    <w:p w14:paraId="17EDDEF4" w14:textId="515E999E" w:rsidR="00364F0E" w:rsidRDefault="001E39F7" w:rsidP="00364F0E">
      <w:pPr>
        <w:pStyle w:val="Heading3"/>
        <w:numPr>
          <w:ilvl w:val="0"/>
          <w:numId w:val="0"/>
        </w:numPr>
      </w:pPr>
      <w:bookmarkStart w:id="48" w:name="_Toc383898556"/>
      <w:r>
        <w:t>3.2.4</w:t>
      </w:r>
      <w:r w:rsidR="00364F0E">
        <w:tab/>
      </w:r>
      <w:r>
        <w:t>FEC-BPSK Modulator</w:t>
      </w:r>
      <w:bookmarkEnd w:id="48"/>
    </w:p>
    <w:p w14:paraId="19C6D50C" w14:textId="66C875BE"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MHz.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 12</w:t>
      </w:r>
      <w:r>
        <w:rPr>
          <w:color w:val="000000"/>
          <w:szCs w:val="22"/>
        </w:rPr>
        <w:t xml:space="preserve"> registers</w:t>
      </w:r>
      <w:r w:rsidRPr="00D377A6">
        <w:rPr>
          <w:color w:val="000000"/>
          <w:szCs w:val="22"/>
        </w:rPr>
        <w:t>, which results in a carrier signal with amplitude of</w:t>
      </w:r>
      <m:oMath>
        <m:sSup>
          <m:sSupPr>
            <m:ctrlPr>
              <w:rPr>
                <w:rFonts w:ascii="Cambria Math" w:hAnsi="Cambria Math"/>
                <w:color w:val="000000"/>
                <w:szCs w:val="22"/>
              </w:rPr>
            </m:ctrlPr>
          </m:sSupPr>
          <m:e>
            <m:r>
              <m:rPr>
                <m:sty m:val="p"/>
              </m:rPr>
              <w:rPr>
                <w:rFonts w:ascii="Cambria Math" w:hAnsi="Cambria Math"/>
                <w:color w:val="000000"/>
                <w:szCs w:val="22"/>
              </w:rPr>
              <m:t xml:space="preserve"> </m:t>
            </m:r>
            <m:r>
              <m:rPr>
                <m:sty m:val="p"/>
              </m:rPr>
              <w:rPr>
                <w:rFonts w:ascii="Cambria Math" w:hAnsi="Cambria Math"/>
                <w:color w:val="000000"/>
                <w:szCs w:val="22"/>
              </w:rPr>
              <m:t>2</m:t>
            </m:r>
          </m:e>
          <m:sup>
            <m:r>
              <m:rPr>
                <m:sty m:val="p"/>
              </m:rPr>
              <w:rPr>
                <w:rFonts w:ascii="Cambria Math" w:hAnsi="Cambria Math"/>
                <w:color w:val="000000"/>
                <w:szCs w:val="22"/>
              </w:rPr>
              <m:t>12</m:t>
            </m:r>
          </m:sup>
        </m:sSup>
        <m:r>
          <m:rPr>
            <m:sty m:val="p"/>
          </m:rPr>
          <w:rPr>
            <w:rFonts w:ascii="Cambria Math" w:hAnsi="Cambria Math"/>
            <w:color w:val="000000"/>
            <w:szCs w:val="22"/>
          </w:rPr>
          <m:t>-1=4097</m:t>
        </m:r>
      </m:oMath>
      <w:r w:rsidRPr="00D377A6">
        <w:rPr>
          <w:color w:val="000000"/>
          <w:szCs w:val="22"/>
        </w:rPr>
        <w:t xml:space="preserve">. With such amplitude, we expect our Look </w:t>
      </w:r>
      <w:proofErr w:type="gramStart"/>
      <w:r w:rsidRPr="00D377A6">
        <w:rPr>
          <w:color w:val="000000"/>
          <w:szCs w:val="22"/>
        </w:rPr>
        <w:t>Up</w:t>
      </w:r>
      <w:proofErr w:type="gramEnd"/>
      <w:r w:rsidRPr="00D377A6">
        <w:rPr>
          <w:color w:val="000000"/>
          <w:szCs w:val="22"/>
        </w:rPr>
        <w:t xml:space="preserve"> Table to have 4098 values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 Just as the output magnitude and the sampling rate is important to the DDS Compiler, the phase width of the signal have as much importance to the output sine wave generated by the DDS Compiler. This parameter of the DDS Compiler dictates the frequency resolution of the sinusoidal wave generated wherethe frequency resolution is dependent on the sampling frequency and the phase width as follow:</w:t>
      </w:r>
    </w:p>
    <w:p w14:paraId="7BE7DFEF" w14:textId="77777777" w:rsidR="00D377A6" w:rsidRPr="00D377A6" w:rsidRDefault="00D377A6" w:rsidP="00D377A6">
      <w:pPr>
        <w:widowControl/>
        <w:overflowPunct/>
        <w:autoSpaceDE/>
        <w:autoSpaceDN/>
        <w:adjustRightInd/>
        <w:spacing w:after="0"/>
        <w:jc w:val="left"/>
        <w:textAlignment w:val="auto"/>
        <w:rPr>
          <w:rFonts w:ascii="Cambria Math" w:hAnsi="Cambria Math"/>
          <w:color w:val="000000"/>
          <w:szCs w:val="22"/>
          <w:lang w:val=""/>
        </w:rPr>
      </w:pPr>
      <m:oMathPara>
        <m:oMath>
          <m:r>
            <m:rPr>
              <m:sty m:val="p"/>
            </m:rPr>
            <w:rPr>
              <w:rFonts w:ascii="Cambria Math" w:hAnsi="Cambria Math"/>
              <w:color w:val="000000"/>
              <w:szCs w:val="22"/>
              <w:lang w:val=""/>
            </w:rPr>
            <m:t>∆</m:t>
          </m:r>
          <m:r>
            <w:rPr>
              <w:rFonts w:ascii="Cambria Math" w:hAnsi="Cambria Math"/>
              <w:color w:val="000000"/>
              <w:szCs w:val="22"/>
              <w:lang w:val=""/>
            </w:rPr>
            <m:t>f</m:t>
          </m:r>
          <m:r>
            <m:rPr>
              <m:sty m:val="p"/>
            </m:rPr>
            <w:rPr>
              <w:rFonts w:ascii="Cambria Math" w:hAnsi="Cambria Math"/>
              <w:color w:val="000000"/>
              <w:szCs w:val="22"/>
              <w:lang w:val=""/>
            </w:rPr>
            <m:t>=</m:t>
          </m:r>
          <m:f>
            <m:fPr>
              <m:ctrlPr>
                <w:rPr>
                  <w:rFonts w:ascii="Cambria Math" w:hAnsi="Cambria Math"/>
                  <w:color w:val="000000"/>
                  <w:szCs w:val="22"/>
                  <w:lang w:val=""/>
                </w:rPr>
              </m:ctrlPr>
            </m:fPr>
            <m:num>
              <m:sSub>
                <m:sSubPr>
                  <m:ctrlPr>
                    <w:rPr>
                      <w:rFonts w:ascii="Cambria Math" w:hAnsi="Cambria Math"/>
                      <w:color w:val="000000"/>
                      <w:szCs w:val="22"/>
                      <w:lang w:val=""/>
                    </w:rPr>
                  </m:ctrlPr>
                </m:sSubPr>
                <m:e>
                  <m:r>
                    <w:rPr>
                      <w:rFonts w:ascii="Cambria Math" w:hAnsi="Cambria Math"/>
                      <w:color w:val="000000"/>
                      <w:szCs w:val="22"/>
                      <w:lang w:val=""/>
                    </w:rPr>
                    <m:t>f</m:t>
                  </m:r>
                </m:e>
                <m:sub>
                  <m:r>
                    <w:rPr>
                      <w:rFonts w:ascii="Cambria Math" w:hAnsi="Cambria Math"/>
                      <w:color w:val="000000"/>
                      <w:szCs w:val="22"/>
                      <w:lang w:val=""/>
                    </w:rPr>
                    <m:t>clk</m:t>
                  </m:r>
                </m:sub>
              </m:sSub>
            </m:num>
            <m:den>
              <m:sSup>
                <m:sSupPr>
                  <m:ctrlPr>
                    <w:rPr>
                      <w:rFonts w:ascii="Cambria Math" w:hAnsi="Cambria Math"/>
                      <w:color w:val="000000"/>
                      <w:szCs w:val="22"/>
                      <w:lang w:val=""/>
                    </w:rPr>
                  </m:ctrlPr>
                </m:sSupPr>
                <m:e>
                  <m:r>
                    <m:rPr>
                      <m:sty m:val="p"/>
                    </m:rPr>
                    <w:rPr>
                      <w:rFonts w:ascii="Cambria Math" w:hAnsi="Cambria Math"/>
                      <w:color w:val="000000"/>
                      <w:szCs w:val="22"/>
                      <w:lang w:val=""/>
                    </w:rPr>
                    <m:t>2</m:t>
                  </m:r>
                </m:e>
                <m:sup>
                  <m:sSub>
                    <m:sSubPr>
                      <m:ctrlPr>
                        <w:rPr>
                          <w:rFonts w:ascii="Cambria Math" w:hAnsi="Cambria Math"/>
                          <w:color w:val="000000"/>
                          <w:szCs w:val="22"/>
                          <w:lang w:val=""/>
                        </w:rPr>
                      </m:ctrlPr>
                    </m:sSubPr>
                    <m:e>
                      <m:r>
                        <w:rPr>
                          <w:rFonts w:ascii="Cambria Math" w:hAnsi="Cambria Math"/>
                          <w:color w:val="000000"/>
                          <w:szCs w:val="22"/>
                          <w:lang w:val=""/>
                        </w:rPr>
                        <m:t>B</m:t>
                      </m:r>
                    </m:e>
                    <m:sub>
                      <m:r>
                        <w:rPr>
                          <w:rFonts w:ascii="Cambria Math" w:hAnsi="Cambria Math"/>
                          <w:color w:val="000000"/>
                          <w:szCs w:val="22"/>
                          <w:lang w:val=""/>
                        </w:rPr>
                        <m:t>θ</m:t>
                      </m:r>
                      <m:d>
                        <m:dPr>
                          <m:ctrlPr>
                            <w:rPr>
                              <w:rFonts w:ascii="Cambria Math" w:hAnsi="Cambria Math"/>
                              <w:color w:val="000000"/>
                              <w:szCs w:val="22"/>
                              <w:lang w:val=""/>
                            </w:rPr>
                          </m:ctrlPr>
                        </m:dPr>
                        <m:e>
                          <m:r>
                            <w:rPr>
                              <w:rFonts w:ascii="Cambria Math" w:hAnsi="Cambria Math"/>
                              <w:color w:val="000000"/>
                              <w:szCs w:val="22"/>
                              <w:lang w:val=""/>
                            </w:rPr>
                            <m:t>n</m:t>
                          </m:r>
                        </m:e>
                      </m:d>
                    </m:sub>
                  </m:sSub>
                </m:sup>
              </m:sSup>
            </m:den>
          </m:f>
          <m:r>
            <m:rPr>
              <m:sty m:val="p"/>
            </m:rPr>
            <w:rPr>
              <w:rFonts w:ascii="Cambria Math" w:hAnsi="Cambria Math"/>
              <w:color w:val="000000"/>
              <w:szCs w:val="22"/>
              <w:lang w:val=""/>
            </w:rPr>
            <m:t>,</m:t>
          </m:r>
        </m:oMath>
      </m:oMathPara>
    </w:p>
    <w:p w14:paraId="0986C4F8" w14:textId="77777777"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uses in an accumulator for obtaining the output magnitudes.</w:t>
      </w:r>
    </w:p>
    <w:p w14:paraId="2908BFF0" w14:textId="77777777" w:rsidR="00D377A6" w:rsidRPr="00D377A6" w:rsidRDefault="00D377A6" w:rsidP="00D377A6"/>
    <w:p w14:paraId="4088247A" w14:textId="77777777"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For modulating the phase of the carrier signal, a sub-module to the </w:t>
      </w:r>
      <w:r w:rsidRPr="00D377A6">
        <w:rPr>
          <w:i/>
          <w:iCs/>
          <w:color w:val="000000"/>
          <w:szCs w:val="22"/>
        </w:rPr>
        <w:t>Modulator.v</w:t>
      </w:r>
      <w:r w:rsidRPr="00D377A6">
        <w:rPr>
          <w:color w:val="000000"/>
          <w:szCs w:val="22"/>
        </w:rPr>
        <w:t xml:space="preserve"> module is created named </w:t>
      </w:r>
      <w:r w:rsidRPr="00D377A6">
        <w:rPr>
          <w:i/>
          <w:iCs/>
          <w:color w:val="000000"/>
          <w:szCs w:val="22"/>
        </w:rPr>
        <w:t>mixer.v</w:t>
      </w:r>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 consist of a 180</w:t>
      </w:r>
      <w:r w:rsidRPr="00D377A6">
        <w:rPr>
          <w:rFonts w:ascii="Segoe UI Symbol" w:hAnsi="Segoe UI Symbol"/>
          <w:color w:val="000000"/>
          <w:szCs w:val="22"/>
          <w:vertAlign w:val="superscript"/>
        </w:rPr>
        <w:t>◦</w:t>
      </w:r>
      <w:r w:rsidRPr="00D377A6">
        <w:rPr>
          <w:color w:val="000000"/>
          <w:szCs w:val="22"/>
        </w:rPr>
        <w:t>, while a bit 1 is equal to a phase of 0</w:t>
      </w:r>
      <w:r w:rsidRPr="00D377A6">
        <w:rPr>
          <w:rFonts w:ascii="Segoe UI Symbol" w:hAnsi="Segoe UI Symbol"/>
          <w:color w:val="000000"/>
          <w:szCs w:val="22"/>
          <w:vertAlign w:val="superscript"/>
        </w:rPr>
        <w:t>◦</w:t>
      </w:r>
      <w:r w:rsidRPr="00D377A6">
        <w:rPr>
          <w:color w:val="000000"/>
          <w:szCs w:val="22"/>
        </w:rPr>
        <w:t xml:space="preserve">. This can easily be implemented as </w:t>
      </w:r>
      <w:proofErr w:type="gramStart"/>
      <w:r w:rsidRPr="00D377A6">
        <w:rPr>
          <w:color w:val="000000"/>
          <w:szCs w:val="22"/>
        </w:rPr>
        <w:t xml:space="preserve">an </w:t>
      </w:r>
      <w:bookmarkStart w:id="49" w:name="_GoBack"/>
      <w:bookmarkEnd w:id="49"/>
      <w:r w:rsidRPr="00D377A6">
        <w:rPr>
          <w:i/>
          <w:iCs/>
          <w:color w:val="000000"/>
          <w:szCs w:val="22"/>
        </w:rPr>
        <w:t>if</w:t>
      </w:r>
      <w:proofErr w:type="gramEnd"/>
      <w:r w:rsidRPr="00D377A6">
        <w:rPr>
          <w:i/>
          <w:iCs/>
          <w:color w:val="000000"/>
          <w:szCs w:val="22"/>
        </w:rPr>
        <w:t xml:space="preserve"> statement</w:t>
      </w:r>
      <w:r w:rsidRPr="00D377A6">
        <w:rPr>
          <w:color w:val="000000"/>
          <w:szCs w:val="22"/>
        </w:rPr>
        <w:t xml:space="preserve"> (or some conditional statement similar to Simulink) with a rate of 1200 Hz to synchronize the phase changes to the sampling clock and the bit stream. However the latency present in the DDS Compiler and the sampling clock which is not a multiple of the carrier frequency slowly alters the phase value where the phase is set to change. Therefore, the phase changes were controlled to only change the phase when the phase is precisely equal to 0</w:t>
      </w:r>
      <w:r w:rsidRPr="00D377A6">
        <w:rPr>
          <w:rFonts w:ascii="Segoe UI Symbol" w:hAnsi="Segoe UI Symbol"/>
          <w:color w:val="000000"/>
          <w:szCs w:val="22"/>
          <w:vertAlign w:val="superscript"/>
        </w:rPr>
        <w:t>◦</w:t>
      </w:r>
      <w:r w:rsidRPr="00D377A6">
        <w:rPr>
          <w:color w:val="000000"/>
          <w:szCs w:val="22"/>
        </w:rPr>
        <w:t xml:space="preserve"> or 180</w:t>
      </w:r>
      <w:r w:rsidRPr="00D377A6">
        <w:rPr>
          <w:rFonts w:ascii="Segoe UI Symbol" w:hAnsi="Segoe UI Symbol"/>
          <w:color w:val="000000"/>
          <w:szCs w:val="22"/>
          <w:vertAlign w:val="superscript"/>
        </w:rPr>
        <w:t>◦</w:t>
      </w:r>
      <w:r w:rsidRPr="00D377A6">
        <w:rPr>
          <w:color w:val="000000"/>
          <w:szCs w:val="22"/>
        </w:rPr>
        <w:t>. Figure # illustrates the BPSK signal in the analog domain using the PmodDA2 Digital to Analog Converter (DAC) and the Fourier Transform obtained from the Electronics Explorer.</w:t>
      </w:r>
    </w:p>
    <w:p w14:paraId="41EC3EA0"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lastRenderedPageBreak/>
        <w:t> </w:t>
      </w:r>
    </w:p>
    <w:p w14:paraId="1F2B65F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5EF315B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E94B95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A9615DF"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AD1BD6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B5B73B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E729A1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3D8DDB5D"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625606C"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2F0B658"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790472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5058BD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0D187B3"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14FAF66" w14:textId="77777777" w:rsidR="00D377A6" w:rsidRPr="00D377A6" w:rsidRDefault="00D377A6" w:rsidP="00D377A6">
      <w:pPr>
        <w:widowControl/>
        <w:overflowPunct/>
        <w:autoSpaceDE/>
        <w:autoSpaceDN/>
        <w:adjustRightInd/>
        <w:spacing w:after="0"/>
        <w:jc w:val="center"/>
        <w:textAlignment w:val="auto"/>
        <w:rPr>
          <w:color w:val="000000"/>
          <w:szCs w:val="22"/>
        </w:rPr>
      </w:pPr>
      <w:r w:rsidRPr="00D377A6">
        <w:rPr>
          <w:color w:val="000000"/>
          <w:szCs w:val="22"/>
        </w:rPr>
        <w:t>Figure #: BPSK signal generated using te0304 FPGA (a); FFT of BPSK signal obtained using Electronics Explorer (b)</w:t>
      </w:r>
    </w:p>
    <w:p w14:paraId="27BD6A74" w14:textId="77777777" w:rsidR="00D377A6" w:rsidRPr="00D377A6" w:rsidRDefault="00D377A6" w:rsidP="00D377A6"/>
    <w:p w14:paraId="22BE02F6" w14:textId="485A76E5" w:rsidR="001E39F7" w:rsidRDefault="001E39F7" w:rsidP="001E39F7">
      <w:pPr>
        <w:pStyle w:val="Heading3"/>
        <w:numPr>
          <w:ilvl w:val="0"/>
          <w:numId w:val="0"/>
        </w:numPr>
      </w:pPr>
      <w:bookmarkStart w:id="50" w:name="_Toc383898557"/>
      <w:r>
        <w:t>3.2.5</w:t>
      </w:r>
      <w:r>
        <w:tab/>
        <w:t>AWGN Channel</w:t>
      </w:r>
      <w:bookmarkEnd w:id="50"/>
    </w:p>
    <w:p w14:paraId="0D48160D" w14:textId="1F94741D" w:rsidR="001E39F7" w:rsidRDefault="001E39F7" w:rsidP="001E39F7">
      <w:pPr>
        <w:pStyle w:val="Heading3"/>
        <w:numPr>
          <w:ilvl w:val="0"/>
          <w:numId w:val="0"/>
        </w:numPr>
      </w:pPr>
      <w:bookmarkStart w:id="51" w:name="_Toc383898558"/>
      <w:r>
        <w:t>3.2.6</w:t>
      </w:r>
      <w:r>
        <w:tab/>
        <w:t>FEC-BPSK Demodulator: Carrier, Timing, Data Recovery &amp; Soft-decision Encoding</w:t>
      </w:r>
      <w:bookmarkEnd w:id="51"/>
    </w:p>
    <w:p w14:paraId="786C0BF2" w14:textId="790DA385" w:rsidR="004B4811" w:rsidRDefault="004B4811" w:rsidP="004B4811">
      <w:r>
        <w:t xml:space="preserve">The implementation of the Costas Loop in FPGA </w:t>
      </w:r>
      <w:r w:rsidR="00370A17">
        <w:t xml:space="preserve">consists </w:t>
      </w:r>
      <w:r w:rsidR="002A2404">
        <w:t>of a</w:t>
      </w:r>
      <w:r>
        <w:t xml:space="preserve"> direct translation of the Simulink Model </w:t>
      </w:r>
      <w:r w:rsidR="002A2404">
        <w:t>from</w:t>
      </w:r>
      <w:r>
        <w:t xml:space="preserve"> section 3.1.4.  In this section, the </w:t>
      </w:r>
      <w:r w:rsidR="00370A17">
        <w:t xml:space="preserve">Verilog implementation </w:t>
      </w:r>
      <w:r>
        <w:t xml:space="preserve">of the Costas Loop is considered.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41B04B19" w14:textId="233DE629" w:rsidR="00370A17" w:rsidRPr="002A2404" w:rsidRDefault="00370A17" w:rsidP="00370A17">
      <w:pPr>
        <w:pStyle w:val="ListParagraph"/>
        <w:numPr>
          <w:ilvl w:val="0"/>
          <w:numId w:val="32"/>
        </w:numPr>
        <w:rPr>
          <w:sz w:val="20"/>
        </w:rPr>
      </w:pPr>
      <w:r w:rsidRPr="002A2404">
        <w:rPr>
          <w:sz w:val="20"/>
        </w:rPr>
        <w:t>NCO.v</w:t>
      </w:r>
    </w:p>
    <w:p w14:paraId="29A75E3E" w14:textId="77777777" w:rsidR="00370A17" w:rsidRDefault="00370A17" w:rsidP="004B4811"/>
    <w:p w14:paraId="7D681202" w14:textId="33305F6C" w:rsidR="002A2404" w:rsidRPr="002A2404"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modules.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5C3BCE59" w14:textId="77777777" w:rsidR="002A2404" w:rsidRPr="004B4811" w:rsidRDefault="002A2404" w:rsidP="004B4811"/>
    <w:p w14:paraId="3B008BBB" w14:textId="6A1FAA6A" w:rsidR="001E39F7" w:rsidRDefault="001E39F7" w:rsidP="001E39F7">
      <w:pPr>
        <w:pStyle w:val="Heading3"/>
        <w:numPr>
          <w:ilvl w:val="0"/>
          <w:numId w:val="0"/>
        </w:numPr>
      </w:pPr>
      <w:bookmarkStart w:id="52" w:name="_Toc383898559"/>
      <w:r>
        <w:t>3.2.7</w:t>
      </w:r>
      <w:r>
        <w:tab/>
        <w:t>Forward Error Correction: Soft-decision Viterbi Decoding</w:t>
      </w:r>
      <w:bookmarkEnd w:id="52"/>
    </w:p>
    <w:p w14:paraId="775407A2" w14:textId="28B5170B" w:rsidR="008051DE" w:rsidRDefault="008051DE" w:rsidP="008051DE">
      <w:pPr>
        <w:pStyle w:val="Heading1"/>
        <w:numPr>
          <w:ilvl w:val="0"/>
          <w:numId w:val="27"/>
        </w:numPr>
        <w:textAlignment w:val="auto"/>
      </w:pPr>
      <w:bookmarkStart w:id="53" w:name="_Ref49498656"/>
      <w:bookmarkStart w:id="54" w:name="_Ref49480367"/>
      <w:bookmarkStart w:id="55" w:name="_Toc383898560"/>
      <w:r>
        <w:t>EVALUATION</w:t>
      </w:r>
      <w:bookmarkEnd w:id="53"/>
      <w:bookmarkEnd w:id="54"/>
      <w:r>
        <w:t xml:space="preserve"> (Brandon)</w:t>
      </w:r>
      <w:bookmarkEnd w:id="55"/>
    </w:p>
    <w:p w14:paraId="6DB5CEE8" w14:textId="77777777" w:rsidR="008051DE" w:rsidRDefault="008051DE" w:rsidP="008051DE">
      <w:pPr>
        <w:pStyle w:val="Heading1"/>
        <w:numPr>
          <w:ilvl w:val="0"/>
          <w:numId w:val="27"/>
        </w:numPr>
        <w:textAlignment w:val="auto"/>
      </w:pPr>
      <w:bookmarkStart w:id="56" w:name="_Ref49480917"/>
      <w:bookmarkStart w:id="57" w:name="_Toc383898561"/>
      <w:r>
        <w:t>SUMMARY AND FUTURE WORK</w:t>
      </w:r>
      <w:bookmarkEnd w:id="56"/>
      <w:bookmarkEnd w:id="57"/>
    </w:p>
    <w:p w14:paraId="72CF7A43" w14:textId="77777777" w:rsidR="008051DE" w:rsidRDefault="008051DE" w:rsidP="008051DE">
      <w:pPr>
        <w:pStyle w:val="Heading1"/>
        <w:numPr>
          <w:ilvl w:val="0"/>
          <w:numId w:val="27"/>
        </w:numPr>
        <w:textAlignment w:val="auto"/>
      </w:pPr>
      <w:bookmarkStart w:id="58" w:name="_Ref49480973"/>
      <w:bookmarkStart w:id="59" w:name="_Toc383898562"/>
      <w:r>
        <w:t>ACKNOWLEDGEMENTS</w:t>
      </w:r>
      <w:bookmarkEnd w:id="58"/>
      <w:bookmarkEnd w:id="59"/>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0" w:name="_Ref49481035"/>
      <w:bookmarkStart w:id="61" w:name="_Toc383898563"/>
      <w:r>
        <w:t>REFERENCES</w:t>
      </w:r>
      <w:bookmarkEnd w:id="60"/>
      <w:bookmarkEnd w:id="61"/>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proofErr w:type="gramStart"/>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w:t>
      </w:r>
      <w:proofErr w:type="gramEnd"/>
      <w:r>
        <w:rPr>
          <w:rFonts w:ascii="Verdana" w:hAnsi="Verdana"/>
          <w:i/>
          <w:iCs/>
          <w:color w:val="000000"/>
          <w:sz w:val="18"/>
          <w:szCs w:val="18"/>
        </w:rPr>
        <w:t xml:space="preserve">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47"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proofErr w:type="gramStart"/>
      <w:r>
        <w:rPr>
          <w:rFonts w:ascii="Verdana" w:hAnsi="Verdana"/>
          <w:color w:val="000000"/>
          <w:sz w:val="18"/>
          <w:szCs w:val="18"/>
        </w:rPr>
        <w:t>de</w:t>
      </w:r>
      <w:proofErr w:type="gramEnd"/>
      <w:r>
        <w:rPr>
          <w:rFonts w:ascii="Verdana" w:hAnsi="Verdana"/>
          <w:color w:val="000000"/>
          <w:sz w:val="18"/>
          <w:szCs w:val="18"/>
        </w:rPr>
        <w:t xml:space="preserv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 xml:space="preserve">(9–10), 1425-1433. </w:t>
      </w:r>
      <w:proofErr w:type="gramStart"/>
      <w:r>
        <w:rPr>
          <w:rFonts w:ascii="Verdana" w:hAnsi="Verdana"/>
          <w:color w:val="000000"/>
          <w:sz w:val="18"/>
          <w:szCs w:val="18"/>
        </w:rPr>
        <w:t>doi</w:t>
      </w:r>
      <w:proofErr w:type="gramEnd"/>
      <w:r>
        <w:rPr>
          <w:rFonts w:ascii="Verdana" w:hAnsi="Verdana"/>
          <w:color w:val="000000"/>
          <w:sz w:val="18"/>
          <w:szCs w:val="18"/>
        </w:rPr>
        <w:t>:</w:t>
      </w:r>
      <w:hyperlink r:id="rId48"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 xml:space="preserve">(2–6), 203-211. </w:t>
      </w:r>
      <w:proofErr w:type="gramStart"/>
      <w:r>
        <w:rPr>
          <w:rFonts w:ascii="Verdana" w:hAnsi="Verdana"/>
          <w:color w:val="000000"/>
          <w:sz w:val="18"/>
          <w:szCs w:val="18"/>
        </w:rPr>
        <w:t>doi</w:t>
      </w:r>
      <w:proofErr w:type="gramEnd"/>
      <w:r>
        <w:rPr>
          <w:rFonts w:ascii="Verdana" w:hAnsi="Verdana"/>
          <w:color w:val="000000"/>
          <w:sz w:val="18"/>
          <w:szCs w:val="18"/>
        </w:rPr>
        <w:t>:</w:t>
      </w:r>
      <w:hyperlink r:id="rId49"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50"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51"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proofErr w:type="gramStart"/>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w:t>
      </w:r>
      <w:proofErr w:type="gramEnd"/>
      <w:r>
        <w:rPr>
          <w:rFonts w:ascii="Verdana" w:hAnsi="Verdana"/>
          <w:i/>
          <w:iCs/>
          <w:color w:val="000000"/>
          <w:sz w:val="18"/>
          <w:szCs w:val="18"/>
        </w:rPr>
        <w:t xml:space="preserve">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 xml:space="preserve">(1st </w:t>
      </w:r>
      <w:proofErr w:type="gramStart"/>
      <w:r>
        <w:rPr>
          <w:rFonts w:ascii="Verdana" w:hAnsi="Verdana"/>
          <w:color w:val="000000"/>
          <w:sz w:val="18"/>
          <w:szCs w:val="18"/>
        </w:rPr>
        <w:t>ed</w:t>
      </w:r>
      <w:proofErr w:type="gramEnd"/>
      <w:r>
        <w:rPr>
          <w:rFonts w:ascii="Verdana" w:hAnsi="Verdana"/>
          <w:color w:val="000000"/>
          <w:sz w:val="18"/>
          <w:szCs w:val="18"/>
        </w:rPr>
        <w:t>.).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w:t>
      </w:r>
      <w:proofErr w:type="gramStart"/>
      <w:r>
        <w:rPr>
          <w:rFonts w:ascii="Verdana" w:hAnsi="Verdana"/>
          <w:sz w:val="18"/>
          <w:szCs w:val="18"/>
        </w:rPr>
        <w:t>ed</w:t>
      </w:r>
      <w:proofErr w:type="gramEnd"/>
      <w:r>
        <w:rPr>
          <w:rFonts w:ascii="Verdana" w:hAnsi="Verdana"/>
          <w:sz w:val="18"/>
          <w:szCs w:val="18"/>
        </w:rPr>
        <w:t>.).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 xml:space="preserve">Roelofs, E. (1987). </w:t>
      </w:r>
      <w:proofErr w:type="gramStart"/>
      <w:r>
        <w:rPr>
          <w:rFonts w:ascii="Verdana" w:hAnsi="Verdana"/>
          <w:color w:val="000000"/>
          <w:sz w:val="18"/>
          <w:szCs w:val="18"/>
        </w:rPr>
        <w:t>a</w:t>
      </w:r>
      <w:proofErr w:type="gramEnd"/>
      <w:r>
        <w:rPr>
          <w:rFonts w:ascii="Verdana" w:hAnsi="Verdana"/>
          <w:color w:val="000000"/>
          <w:sz w:val="18"/>
          <w:szCs w:val="18"/>
        </w:rPr>
        <w:t xml:space="preserve">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xml:space="preserve">. Gilroy, CA: Bookstand </w:t>
      </w:r>
      <w:proofErr w:type="gramStart"/>
      <w:r>
        <w:rPr>
          <w:rFonts w:ascii="Verdana" w:hAnsi="Verdana"/>
          <w:sz w:val="18"/>
          <w:szCs w:val="18"/>
        </w:rPr>
        <w:t>Pub..</w:t>
      </w:r>
      <w:proofErr w:type="gramEnd"/>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 xml:space="preserve">(2nd </w:t>
      </w:r>
      <w:proofErr w:type="gramStart"/>
      <w:r>
        <w:rPr>
          <w:rFonts w:ascii="Verdana" w:hAnsi="Verdana"/>
          <w:color w:val="000000"/>
          <w:sz w:val="18"/>
          <w:szCs w:val="18"/>
        </w:rPr>
        <w:t>ed</w:t>
      </w:r>
      <w:proofErr w:type="gramEnd"/>
      <w:r>
        <w:rPr>
          <w:rFonts w:ascii="Verdana" w:hAnsi="Verdana"/>
          <w:color w:val="000000"/>
          <w:sz w:val="18"/>
          <w:szCs w:val="18"/>
        </w:rPr>
        <w:t>.).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 xml:space="preserve">(2nd </w:t>
      </w:r>
      <w:proofErr w:type="gramStart"/>
      <w:r>
        <w:rPr>
          <w:rFonts w:ascii="Verdana" w:hAnsi="Verdana"/>
          <w:color w:val="000000"/>
          <w:sz w:val="18"/>
          <w:szCs w:val="18"/>
        </w:rPr>
        <w:t>ed</w:t>
      </w:r>
      <w:proofErr w:type="gramEnd"/>
      <w:r>
        <w:rPr>
          <w:rFonts w:ascii="Verdana" w:hAnsi="Verdana"/>
          <w:color w:val="000000"/>
          <w:sz w:val="18"/>
          <w:szCs w:val="18"/>
        </w:rPr>
        <w:t>.). GaussianWaves: Viswanathan, Mathuranathan</w:t>
      </w:r>
      <w:proofErr w:type="gramStart"/>
      <w:r>
        <w:rPr>
          <w:rFonts w:ascii="Verdana" w:hAnsi="Verdana"/>
          <w:color w:val="000000"/>
          <w:sz w:val="18"/>
          <w:szCs w:val="18"/>
        </w:rPr>
        <w:t>;.</w:t>
      </w:r>
      <w:proofErr w:type="gramEnd"/>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52"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2" w:name="_Ref49481101"/>
      <w:r>
        <w:lastRenderedPageBreak/>
        <w:t>Product SPECIFICATION</w:t>
      </w:r>
      <w:bookmarkEnd w:id="62"/>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3" w:name="_Ref49481190"/>
      <w:r>
        <w:lastRenderedPageBreak/>
        <w:t>SOME INTERESTING RELEVANT DERIVATION</w:t>
      </w:r>
      <w:bookmarkEnd w:id="63"/>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53"/>
      <w:footerReference w:type="default" r:id="rId54"/>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brandon keith" w:date="2014-01-22T18:51:00Z" w:initials="bk">
    <w:p w14:paraId="1AF61567" w14:textId="5A2917AA" w:rsidR="00C22F2B" w:rsidRDefault="00C22F2B"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5117D4" w14:textId="77777777" w:rsidR="00035BBD" w:rsidRDefault="00035BBD">
      <w:pPr>
        <w:spacing w:after="0"/>
      </w:pPr>
      <w:r>
        <w:separator/>
      </w:r>
    </w:p>
  </w:endnote>
  <w:endnote w:type="continuationSeparator" w:id="0">
    <w:p w14:paraId="578ED9FC" w14:textId="77777777" w:rsidR="00035BBD" w:rsidRDefault="00035B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C22F2B" w:rsidRDefault="00C22F2B">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27244" w14:textId="77777777" w:rsidR="00035BBD" w:rsidRDefault="00035BBD">
      <w:pPr>
        <w:spacing w:after="0"/>
      </w:pPr>
      <w:r>
        <w:separator/>
      </w:r>
    </w:p>
  </w:footnote>
  <w:footnote w:type="continuationSeparator" w:id="0">
    <w:p w14:paraId="6E860A5E" w14:textId="77777777" w:rsidR="00035BBD" w:rsidRDefault="00035BB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C22F2B" w:rsidRDefault="00C22F2B">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D377A6">
      <w:rPr>
        <w:rStyle w:val="PageNumber"/>
        <w:noProof/>
      </w:rPr>
      <w:t>46</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D377A6">
      <w:rPr>
        <w:rStyle w:val="PageNumber"/>
        <w:noProof/>
      </w:rPr>
      <w:t>48</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9">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8"/>
  </w:num>
  <w:num w:numId="4">
    <w:abstractNumId w:val="16"/>
  </w:num>
  <w:num w:numId="5">
    <w:abstractNumId w:val="9"/>
  </w:num>
  <w:num w:numId="6">
    <w:abstractNumId w:val="15"/>
  </w:num>
  <w:num w:numId="7">
    <w:abstractNumId w:val="5"/>
  </w:num>
  <w:num w:numId="8">
    <w:abstractNumId w:val="19"/>
  </w:num>
  <w:num w:numId="9">
    <w:abstractNumId w:val="3"/>
  </w:num>
  <w:num w:numId="10">
    <w:abstractNumId w:val="1"/>
  </w:num>
  <w:num w:numId="11">
    <w:abstractNumId w:val="21"/>
  </w:num>
  <w:num w:numId="12">
    <w:abstractNumId w:val="11"/>
  </w:num>
  <w:num w:numId="13">
    <w:abstractNumId w:val="20"/>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7"/>
  </w:num>
  <w:num w:numId="32">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218"/>
    <w:rsid w:val="00016EC9"/>
    <w:rsid w:val="00020FC9"/>
    <w:rsid w:val="00024597"/>
    <w:rsid w:val="00025B3A"/>
    <w:rsid w:val="00035BBD"/>
    <w:rsid w:val="00044D73"/>
    <w:rsid w:val="000507E8"/>
    <w:rsid w:val="00050B7E"/>
    <w:rsid w:val="00051F14"/>
    <w:rsid w:val="000576C9"/>
    <w:rsid w:val="00063817"/>
    <w:rsid w:val="00064337"/>
    <w:rsid w:val="00073229"/>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E45"/>
    <w:rsid w:val="000C7471"/>
    <w:rsid w:val="000C7686"/>
    <w:rsid w:val="000D3CC7"/>
    <w:rsid w:val="000E05DC"/>
    <w:rsid w:val="000E3412"/>
    <w:rsid w:val="000F0E8C"/>
    <w:rsid w:val="000F1D50"/>
    <w:rsid w:val="000F257D"/>
    <w:rsid w:val="00112855"/>
    <w:rsid w:val="0011423F"/>
    <w:rsid w:val="00124CF5"/>
    <w:rsid w:val="001266D6"/>
    <w:rsid w:val="0013242A"/>
    <w:rsid w:val="001358BD"/>
    <w:rsid w:val="00136114"/>
    <w:rsid w:val="00136462"/>
    <w:rsid w:val="00137AA5"/>
    <w:rsid w:val="00141FD7"/>
    <w:rsid w:val="0014380E"/>
    <w:rsid w:val="00144097"/>
    <w:rsid w:val="00156363"/>
    <w:rsid w:val="00157623"/>
    <w:rsid w:val="00162C30"/>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F1276"/>
    <w:rsid w:val="001F1292"/>
    <w:rsid w:val="001F3E1A"/>
    <w:rsid w:val="00200EE4"/>
    <w:rsid w:val="00201986"/>
    <w:rsid w:val="0020254A"/>
    <w:rsid w:val="00205891"/>
    <w:rsid w:val="00205EC0"/>
    <w:rsid w:val="002079EF"/>
    <w:rsid w:val="00220E1B"/>
    <w:rsid w:val="002234B2"/>
    <w:rsid w:val="00224E6B"/>
    <w:rsid w:val="00240CA9"/>
    <w:rsid w:val="00240F7C"/>
    <w:rsid w:val="00241EA7"/>
    <w:rsid w:val="0024245D"/>
    <w:rsid w:val="0024449B"/>
    <w:rsid w:val="0024711D"/>
    <w:rsid w:val="002510E5"/>
    <w:rsid w:val="0025216A"/>
    <w:rsid w:val="00262DF9"/>
    <w:rsid w:val="002701E9"/>
    <w:rsid w:val="002904A3"/>
    <w:rsid w:val="00291889"/>
    <w:rsid w:val="0029427A"/>
    <w:rsid w:val="002A0300"/>
    <w:rsid w:val="002A2404"/>
    <w:rsid w:val="002A3D84"/>
    <w:rsid w:val="002A6CCA"/>
    <w:rsid w:val="002A7309"/>
    <w:rsid w:val="002B09CD"/>
    <w:rsid w:val="002B0EF9"/>
    <w:rsid w:val="002B6E7B"/>
    <w:rsid w:val="002C2739"/>
    <w:rsid w:val="002C3C47"/>
    <w:rsid w:val="002C5645"/>
    <w:rsid w:val="002D27E6"/>
    <w:rsid w:val="002E3463"/>
    <w:rsid w:val="002F1919"/>
    <w:rsid w:val="002F3EE6"/>
    <w:rsid w:val="002F633E"/>
    <w:rsid w:val="002F75DE"/>
    <w:rsid w:val="00301D2E"/>
    <w:rsid w:val="00301DD2"/>
    <w:rsid w:val="00302EF3"/>
    <w:rsid w:val="00303620"/>
    <w:rsid w:val="00306D98"/>
    <w:rsid w:val="0031123D"/>
    <w:rsid w:val="003117CE"/>
    <w:rsid w:val="003128C8"/>
    <w:rsid w:val="0032078E"/>
    <w:rsid w:val="003217B2"/>
    <w:rsid w:val="00332660"/>
    <w:rsid w:val="003350E0"/>
    <w:rsid w:val="003357F4"/>
    <w:rsid w:val="003408F3"/>
    <w:rsid w:val="00346680"/>
    <w:rsid w:val="00350604"/>
    <w:rsid w:val="00352026"/>
    <w:rsid w:val="0035395E"/>
    <w:rsid w:val="00353BC7"/>
    <w:rsid w:val="00361257"/>
    <w:rsid w:val="003618DD"/>
    <w:rsid w:val="00361BE2"/>
    <w:rsid w:val="00364F0E"/>
    <w:rsid w:val="00366EC8"/>
    <w:rsid w:val="00366F6D"/>
    <w:rsid w:val="003673CF"/>
    <w:rsid w:val="00367487"/>
    <w:rsid w:val="00370A17"/>
    <w:rsid w:val="00371E1D"/>
    <w:rsid w:val="003774C0"/>
    <w:rsid w:val="00381394"/>
    <w:rsid w:val="003867BD"/>
    <w:rsid w:val="00390C8B"/>
    <w:rsid w:val="003A0D21"/>
    <w:rsid w:val="003A4D42"/>
    <w:rsid w:val="003A69F3"/>
    <w:rsid w:val="003B02D9"/>
    <w:rsid w:val="003B1565"/>
    <w:rsid w:val="003B17E8"/>
    <w:rsid w:val="003C160C"/>
    <w:rsid w:val="003C1A7D"/>
    <w:rsid w:val="003C2FEC"/>
    <w:rsid w:val="003C5FAC"/>
    <w:rsid w:val="003C7142"/>
    <w:rsid w:val="003D4933"/>
    <w:rsid w:val="003E5CEE"/>
    <w:rsid w:val="003E5DDA"/>
    <w:rsid w:val="003E6356"/>
    <w:rsid w:val="003F19F1"/>
    <w:rsid w:val="003F27CF"/>
    <w:rsid w:val="003F2FA7"/>
    <w:rsid w:val="003F55EA"/>
    <w:rsid w:val="004006EE"/>
    <w:rsid w:val="004043B0"/>
    <w:rsid w:val="0040619C"/>
    <w:rsid w:val="004144E4"/>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A4D10"/>
    <w:rsid w:val="004B4811"/>
    <w:rsid w:val="004B7DEF"/>
    <w:rsid w:val="004C6815"/>
    <w:rsid w:val="004D3406"/>
    <w:rsid w:val="004D3CBC"/>
    <w:rsid w:val="004D515B"/>
    <w:rsid w:val="004D7A0F"/>
    <w:rsid w:val="004D7A5F"/>
    <w:rsid w:val="004F626F"/>
    <w:rsid w:val="00500047"/>
    <w:rsid w:val="00506495"/>
    <w:rsid w:val="0050654A"/>
    <w:rsid w:val="00517ED2"/>
    <w:rsid w:val="00526218"/>
    <w:rsid w:val="00531238"/>
    <w:rsid w:val="00543541"/>
    <w:rsid w:val="0054492C"/>
    <w:rsid w:val="005723C1"/>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216E"/>
    <w:rsid w:val="00644133"/>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6DEA"/>
    <w:rsid w:val="007D07DF"/>
    <w:rsid w:val="007D1598"/>
    <w:rsid w:val="007E5B57"/>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4C30"/>
    <w:rsid w:val="008D3AB4"/>
    <w:rsid w:val="008E200B"/>
    <w:rsid w:val="008E2F36"/>
    <w:rsid w:val="008E6CB8"/>
    <w:rsid w:val="008F177A"/>
    <w:rsid w:val="008F5300"/>
    <w:rsid w:val="00910268"/>
    <w:rsid w:val="00921E0D"/>
    <w:rsid w:val="0092625F"/>
    <w:rsid w:val="009264A2"/>
    <w:rsid w:val="00936AB0"/>
    <w:rsid w:val="0093782D"/>
    <w:rsid w:val="009457AC"/>
    <w:rsid w:val="00945C32"/>
    <w:rsid w:val="00950A25"/>
    <w:rsid w:val="00950ABE"/>
    <w:rsid w:val="009534CA"/>
    <w:rsid w:val="0095590D"/>
    <w:rsid w:val="00956C4A"/>
    <w:rsid w:val="00966FF7"/>
    <w:rsid w:val="00967EC2"/>
    <w:rsid w:val="009741F0"/>
    <w:rsid w:val="009746AA"/>
    <w:rsid w:val="00974B4B"/>
    <w:rsid w:val="00974BC4"/>
    <w:rsid w:val="00974CE0"/>
    <w:rsid w:val="00984033"/>
    <w:rsid w:val="00984A8D"/>
    <w:rsid w:val="009862DC"/>
    <w:rsid w:val="00996139"/>
    <w:rsid w:val="009A248A"/>
    <w:rsid w:val="009A7A99"/>
    <w:rsid w:val="009B0636"/>
    <w:rsid w:val="009C4FCA"/>
    <w:rsid w:val="009C6E4D"/>
    <w:rsid w:val="009D22C1"/>
    <w:rsid w:val="009D7488"/>
    <w:rsid w:val="009E0F87"/>
    <w:rsid w:val="009E2055"/>
    <w:rsid w:val="009E5A52"/>
    <w:rsid w:val="009E6118"/>
    <w:rsid w:val="009E639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736B"/>
    <w:rsid w:val="00A71E6A"/>
    <w:rsid w:val="00A72E79"/>
    <w:rsid w:val="00A73CFE"/>
    <w:rsid w:val="00A771F6"/>
    <w:rsid w:val="00A90346"/>
    <w:rsid w:val="00A9577B"/>
    <w:rsid w:val="00A975F8"/>
    <w:rsid w:val="00AA2CA3"/>
    <w:rsid w:val="00AA6CD2"/>
    <w:rsid w:val="00AB12F6"/>
    <w:rsid w:val="00AB337F"/>
    <w:rsid w:val="00AC0E5D"/>
    <w:rsid w:val="00AC2825"/>
    <w:rsid w:val="00AC2FE7"/>
    <w:rsid w:val="00AC4AD9"/>
    <w:rsid w:val="00AC6DBE"/>
    <w:rsid w:val="00AE31D4"/>
    <w:rsid w:val="00AE3F2C"/>
    <w:rsid w:val="00AE414A"/>
    <w:rsid w:val="00AF6B4F"/>
    <w:rsid w:val="00AF7183"/>
    <w:rsid w:val="00AF744B"/>
    <w:rsid w:val="00B064B3"/>
    <w:rsid w:val="00B244B2"/>
    <w:rsid w:val="00B24D06"/>
    <w:rsid w:val="00B30246"/>
    <w:rsid w:val="00B3073E"/>
    <w:rsid w:val="00B30AE8"/>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31D5"/>
    <w:rsid w:val="00C0454B"/>
    <w:rsid w:val="00C05938"/>
    <w:rsid w:val="00C07A6A"/>
    <w:rsid w:val="00C1139B"/>
    <w:rsid w:val="00C12691"/>
    <w:rsid w:val="00C17115"/>
    <w:rsid w:val="00C20CFD"/>
    <w:rsid w:val="00C22677"/>
    <w:rsid w:val="00C22F2B"/>
    <w:rsid w:val="00C24775"/>
    <w:rsid w:val="00C25655"/>
    <w:rsid w:val="00C2799F"/>
    <w:rsid w:val="00C32343"/>
    <w:rsid w:val="00C3274D"/>
    <w:rsid w:val="00C5569A"/>
    <w:rsid w:val="00C5703E"/>
    <w:rsid w:val="00C57B6D"/>
    <w:rsid w:val="00C63B51"/>
    <w:rsid w:val="00C64987"/>
    <w:rsid w:val="00C65C4F"/>
    <w:rsid w:val="00C72CB8"/>
    <w:rsid w:val="00C74C70"/>
    <w:rsid w:val="00C766B8"/>
    <w:rsid w:val="00C801F2"/>
    <w:rsid w:val="00C82485"/>
    <w:rsid w:val="00C83C3D"/>
    <w:rsid w:val="00C90D11"/>
    <w:rsid w:val="00C92530"/>
    <w:rsid w:val="00C9406B"/>
    <w:rsid w:val="00C94E50"/>
    <w:rsid w:val="00C97BA9"/>
    <w:rsid w:val="00CA1BB6"/>
    <w:rsid w:val="00CA35E1"/>
    <w:rsid w:val="00CA4326"/>
    <w:rsid w:val="00CA7DED"/>
    <w:rsid w:val="00CC15E7"/>
    <w:rsid w:val="00CC171E"/>
    <w:rsid w:val="00CC4C18"/>
    <w:rsid w:val="00CC4EEA"/>
    <w:rsid w:val="00CC5900"/>
    <w:rsid w:val="00CC798A"/>
    <w:rsid w:val="00CD1F26"/>
    <w:rsid w:val="00CD2459"/>
    <w:rsid w:val="00CD438A"/>
    <w:rsid w:val="00CD7E1A"/>
    <w:rsid w:val="00CE3197"/>
    <w:rsid w:val="00CE6EF5"/>
    <w:rsid w:val="00CF0BE8"/>
    <w:rsid w:val="00CF6E47"/>
    <w:rsid w:val="00D0175B"/>
    <w:rsid w:val="00D06EB3"/>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377A6"/>
    <w:rsid w:val="00D51B46"/>
    <w:rsid w:val="00D62100"/>
    <w:rsid w:val="00D62B87"/>
    <w:rsid w:val="00D6394F"/>
    <w:rsid w:val="00D6469D"/>
    <w:rsid w:val="00D649AC"/>
    <w:rsid w:val="00D64CF1"/>
    <w:rsid w:val="00D70D0E"/>
    <w:rsid w:val="00D722DA"/>
    <w:rsid w:val="00D72E8E"/>
    <w:rsid w:val="00D76DF3"/>
    <w:rsid w:val="00D815AA"/>
    <w:rsid w:val="00D81BDE"/>
    <w:rsid w:val="00DA025D"/>
    <w:rsid w:val="00DA1198"/>
    <w:rsid w:val="00DA2EA7"/>
    <w:rsid w:val="00DA413E"/>
    <w:rsid w:val="00DA7FE7"/>
    <w:rsid w:val="00DB0DEA"/>
    <w:rsid w:val="00DB3044"/>
    <w:rsid w:val="00DC076A"/>
    <w:rsid w:val="00DC266D"/>
    <w:rsid w:val="00DC5A56"/>
    <w:rsid w:val="00DC5F3E"/>
    <w:rsid w:val="00DC7211"/>
    <w:rsid w:val="00DD0ADA"/>
    <w:rsid w:val="00DD413F"/>
    <w:rsid w:val="00DD6598"/>
    <w:rsid w:val="00DD66F8"/>
    <w:rsid w:val="00DE50A4"/>
    <w:rsid w:val="00DE6353"/>
    <w:rsid w:val="00DE78CE"/>
    <w:rsid w:val="00DF58C6"/>
    <w:rsid w:val="00E0173B"/>
    <w:rsid w:val="00E02353"/>
    <w:rsid w:val="00E02D0B"/>
    <w:rsid w:val="00E037D8"/>
    <w:rsid w:val="00E03895"/>
    <w:rsid w:val="00E05744"/>
    <w:rsid w:val="00E064CD"/>
    <w:rsid w:val="00E07F9A"/>
    <w:rsid w:val="00E1116D"/>
    <w:rsid w:val="00E15B49"/>
    <w:rsid w:val="00E237FE"/>
    <w:rsid w:val="00E3312D"/>
    <w:rsid w:val="00E42311"/>
    <w:rsid w:val="00E57B68"/>
    <w:rsid w:val="00E60893"/>
    <w:rsid w:val="00E64356"/>
    <w:rsid w:val="00E65045"/>
    <w:rsid w:val="00E829A9"/>
    <w:rsid w:val="00EA5DDB"/>
    <w:rsid w:val="00EA7635"/>
    <w:rsid w:val="00EA79C1"/>
    <w:rsid w:val="00EB7817"/>
    <w:rsid w:val="00EC1B07"/>
    <w:rsid w:val="00EC4C75"/>
    <w:rsid w:val="00ED0C47"/>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5D7B"/>
    <w:rsid w:val="00F76A8A"/>
    <w:rsid w:val="00F81A07"/>
    <w:rsid w:val="00F828D0"/>
    <w:rsid w:val="00F83ACC"/>
    <w:rsid w:val="00F87127"/>
    <w:rsid w:val="00F91721"/>
    <w:rsid w:val="00FB5F0A"/>
    <w:rsid w:val="00FB6526"/>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3004602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417478">
      <w:bodyDiv w:val="1"/>
      <w:marLeft w:val="0"/>
      <w:marRight w:val="0"/>
      <w:marTop w:val="0"/>
      <w:marBottom w:val="0"/>
      <w:divBdr>
        <w:top w:val="none" w:sz="0" w:space="0" w:color="auto"/>
        <w:left w:val="none" w:sz="0" w:space="0" w:color="auto"/>
        <w:bottom w:val="none" w:sz="0" w:space="0" w:color="auto"/>
        <w:right w:val="none" w:sz="0" w:space="0" w:color="auto"/>
      </w:divBdr>
    </w:div>
    <w:div w:id="1763256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yperlink" Target="http://www.amateurradio.com/ham-radios-lost-future/" TargetMode="External"/><Relationship Id="rId50" Type="http://schemas.openxmlformats.org/officeDocument/2006/relationships/hyperlink" Target="http://www.qsl.net/n9zia/newlinkpaper.html"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microsoft.com/office/2011/relationships/commentsExtended" Target="commentsExtended.xml"/><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comments" Target="comments.xml"/><Relationship Id="rId49" Type="http://schemas.openxmlformats.org/officeDocument/2006/relationships/hyperlink" Target="http://dx.doi.org.libproxy.temple.edu/10.1016/S0094-5765(99)00224-6"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hyperlink" Target="http://showcase.netins.net/web/wallio/BER_Packetradiobiterrorrate.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hyperlink" Target="http://dx.doi.org.libproxy.temple.edu/10.1016/j.actaastro.2009.10.034" TargetMode="External"/><Relationship Id="rId56" Type="http://schemas.microsoft.com/office/2011/relationships/people" Target="people.xml"/><Relationship Id="rId8" Type="http://schemas.openxmlformats.org/officeDocument/2006/relationships/hyperlink" Target="https://sites.google.com/a/temple.edu/programmable-communication-group/" TargetMode="External"/><Relationship Id="rId51" Type="http://schemas.openxmlformats.org/officeDocument/2006/relationships/hyperlink" Target="http://www.ka9q.net/bpsk1000.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92D58-A8F2-44F1-B3B0-6CF03B711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3783</TotalTime>
  <Pages>48</Pages>
  <Words>14080</Words>
  <Characters>80262</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94154</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Cédric Destin</cp:lastModifiedBy>
  <cp:revision>4</cp:revision>
  <cp:lastPrinted>2013-09-16T16:15:00Z</cp:lastPrinted>
  <dcterms:created xsi:type="dcterms:W3CDTF">2014-03-29T20:05:00Z</dcterms:created>
  <dcterms:modified xsi:type="dcterms:W3CDTF">2014-04-26T17:55:00Z</dcterms:modified>
</cp:coreProperties>
</file>